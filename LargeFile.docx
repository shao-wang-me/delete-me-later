
<file path=[Content_Types].xml><?xml version="1.0" encoding="utf-8"?>
<Types xmlns="http://schemas.openxmlformats.org/package/2006/content-types">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0" w:author="ws" w:date="2023-02-15T23:24:46Z"/>
          <w:rFonts w:ascii="Open Sans" w:hAnsi="Open Sans" w:eastAsia="Open Sans" w:cs="Open Sans"/>
          <w:i w:val="0"/>
          <w:iCs w:val="0"/>
          <w:caps w:val="0"/>
          <w:color w:val="000000"/>
          <w:spacing w:val="0"/>
          <w:sz w:val="21"/>
          <w:szCs w:val="21"/>
        </w:rPr>
      </w:pPr>
      <w:ins w:id="1" w:author="ws" w:date="2023-02-15T23:24:46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 w:author="ws" w:date="2023-02-15T23:24:46Z"/>
          <w:rFonts w:hint="default" w:ascii="Open Sans" w:hAnsi="Open Sans" w:eastAsia="Open Sans" w:cs="Open Sans"/>
          <w:i w:val="0"/>
          <w:iCs w:val="0"/>
          <w:caps w:val="0"/>
          <w:color w:val="000000"/>
          <w:spacing w:val="0"/>
          <w:sz w:val="21"/>
          <w:szCs w:val="21"/>
        </w:rPr>
      </w:pPr>
      <w:ins w:id="3" w:author="ws" w:date="2023-02-15T23:24:46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 w:author="ws" w:date="2023-02-15T23:24:46Z"/>
          <w:rFonts w:hint="default" w:ascii="Open Sans" w:hAnsi="Open Sans" w:eastAsia="Open Sans" w:cs="Open Sans"/>
          <w:i w:val="0"/>
          <w:iCs w:val="0"/>
          <w:caps w:val="0"/>
          <w:color w:val="000000"/>
          <w:spacing w:val="0"/>
          <w:sz w:val="21"/>
          <w:szCs w:val="21"/>
        </w:rPr>
      </w:pPr>
      <w:ins w:id="5" w:author="ws" w:date="2023-02-15T23:24:46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 w:author="ws" w:date="2023-02-15T23:24:46Z"/>
          <w:rFonts w:hint="default" w:ascii="Open Sans" w:hAnsi="Open Sans" w:eastAsia="Open Sans" w:cs="Open Sans"/>
          <w:i w:val="0"/>
          <w:iCs w:val="0"/>
          <w:caps w:val="0"/>
          <w:color w:val="000000"/>
          <w:spacing w:val="0"/>
          <w:sz w:val="21"/>
          <w:szCs w:val="21"/>
        </w:rPr>
      </w:pPr>
      <w:ins w:id="7" w:author="ws" w:date="2023-02-15T23:24:46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 w:author="ws" w:date="2023-02-15T23:24:46Z"/>
          <w:rFonts w:hint="default" w:ascii="Open Sans" w:hAnsi="Open Sans" w:eastAsia="Open Sans" w:cs="Open Sans"/>
          <w:i w:val="0"/>
          <w:iCs w:val="0"/>
          <w:caps w:val="0"/>
          <w:color w:val="000000"/>
          <w:spacing w:val="0"/>
          <w:sz w:val="21"/>
          <w:szCs w:val="21"/>
        </w:rPr>
      </w:pPr>
      <w:ins w:id="9" w:author="ws" w:date="2023-02-15T23:24:46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 w:author="ws" w:date="2023-02-15T23:24:46Z"/>
          <w:rFonts w:hint="default" w:ascii="Open Sans" w:hAnsi="Open Sans" w:eastAsia="Open Sans" w:cs="Open Sans"/>
          <w:i w:val="0"/>
          <w:iCs w:val="0"/>
          <w:caps w:val="0"/>
          <w:color w:val="000000"/>
          <w:spacing w:val="0"/>
          <w:sz w:val="21"/>
          <w:szCs w:val="21"/>
        </w:rPr>
      </w:pPr>
      <w:ins w:id="11" w:author="ws" w:date="2023-02-15T23:24:46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 w:author="ws" w:date="2023-02-15T23:24:46Z"/>
          <w:rFonts w:hint="default" w:ascii="Open Sans" w:hAnsi="Open Sans" w:eastAsia="Open Sans" w:cs="Open Sans"/>
          <w:i w:val="0"/>
          <w:iCs w:val="0"/>
          <w:caps w:val="0"/>
          <w:color w:val="000000"/>
          <w:spacing w:val="0"/>
          <w:sz w:val="21"/>
          <w:szCs w:val="21"/>
        </w:rPr>
      </w:pPr>
      <w:ins w:id="13" w:author="ws" w:date="2023-02-15T23:24:46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 w:author="ws" w:date="2023-02-15T23:24:46Z"/>
          <w:rFonts w:hint="default" w:ascii="Open Sans" w:hAnsi="Open Sans" w:eastAsia="Open Sans" w:cs="Open Sans"/>
          <w:i w:val="0"/>
          <w:iCs w:val="0"/>
          <w:caps w:val="0"/>
          <w:color w:val="000000"/>
          <w:spacing w:val="0"/>
          <w:sz w:val="21"/>
          <w:szCs w:val="21"/>
        </w:rPr>
      </w:pPr>
      <w:ins w:id="15" w:author="ws" w:date="2023-02-15T23:24:46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 w:author="ws" w:date="2023-02-15T23:24:46Z"/>
          <w:rFonts w:hint="default" w:ascii="Open Sans" w:hAnsi="Open Sans" w:eastAsia="Open Sans" w:cs="Open Sans"/>
          <w:i w:val="0"/>
          <w:iCs w:val="0"/>
          <w:caps w:val="0"/>
          <w:color w:val="000000"/>
          <w:spacing w:val="0"/>
          <w:sz w:val="21"/>
          <w:szCs w:val="21"/>
        </w:rPr>
      </w:pPr>
      <w:ins w:id="17" w:author="ws" w:date="2023-02-15T23:24:46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 w:author="ws" w:date="2023-02-15T23:24:46Z"/>
          <w:rFonts w:hint="default" w:ascii="Open Sans" w:hAnsi="Open Sans" w:eastAsia="Open Sans" w:cs="Open Sans"/>
          <w:i w:val="0"/>
          <w:iCs w:val="0"/>
          <w:caps w:val="0"/>
          <w:color w:val="000000"/>
          <w:spacing w:val="0"/>
          <w:sz w:val="21"/>
          <w:szCs w:val="21"/>
        </w:rPr>
      </w:pPr>
      <w:ins w:id="19" w:author="ws" w:date="2023-02-15T23:24:46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 w:author="ws" w:date="2023-02-15T23:24:46Z"/>
          <w:rFonts w:hint="default" w:ascii="Open Sans" w:hAnsi="Open Sans" w:eastAsia="Open Sans" w:cs="Open Sans"/>
          <w:i w:val="0"/>
          <w:iCs w:val="0"/>
          <w:caps w:val="0"/>
          <w:color w:val="000000"/>
          <w:spacing w:val="0"/>
          <w:sz w:val="21"/>
          <w:szCs w:val="21"/>
        </w:rPr>
      </w:pPr>
      <w:ins w:id="21" w:author="ws" w:date="2023-02-15T23:24:46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 w:author="ws" w:date="2023-02-15T23:24:46Z"/>
          <w:rFonts w:hint="default" w:ascii="Open Sans" w:hAnsi="Open Sans" w:eastAsia="Open Sans" w:cs="Open Sans"/>
          <w:i w:val="0"/>
          <w:iCs w:val="0"/>
          <w:caps w:val="0"/>
          <w:color w:val="000000"/>
          <w:spacing w:val="0"/>
          <w:sz w:val="21"/>
          <w:szCs w:val="21"/>
        </w:rPr>
      </w:pPr>
      <w:ins w:id="23" w:author="ws" w:date="2023-02-15T23:24:46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 w:author="ws" w:date="2023-02-15T23:24:46Z"/>
          <w:rFonts w:hint="default" w:ascii="Open Sans" w:hAnsi="Open Sans" w:eastAsia="Open Sans" w:cs="Open Sans"/>
          <w:i w:val="0"/>
          <w:iCs w:val="0"/>
          <w:caps w:val="0"/>
          <w:color w:val="000000"/>
          <w:spacing w:val="0"/>
          <w:sz w:val="21"/>
          <w:szCs w:val="21"/>
        </w:rPr>
      </w:pPr>
      <w:ins w:id="25" w:author="ws" w:date="2023-02-15T23:24:46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6" w:author="ws" w:date="2023-02-15T23:24:46Z"/>
          <w:rFonts w:hint="default" w:ascii="Open Sans" w:hAnsi="Open Sans" w:eastAsia="Open Sans" w:cs="Open Sans"/>
          <w:i w:val="0"/>
          <w:iCs w:val="0"/>
          <w:caps w:val="0"/>
          <w:color w:val="000000"/>
          <w:spacing w:val="0"/>
          <w:sz w:val="21"/>
          <w:szCs w:val="21"/>
        </w:rPr>
      </w:pPr>
      <w:ins w:id="27" w:author="ws" w:date="2023-02-15T23:24:46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8" w:author="ws" w:date="2023-02-15T23:24:46Z"/>
          <w:rFonts w:hint="default" w:ascii="Open Sans" w:hAnsi="Open Sans" w:eastAsia="Open Sans" w:cs="Open Sans"/>
          <w:i w:val="0"/>
          <w:iCs w:val="0"/>
          <w:caps w:val="0"/>
          <w:color w:val="000000"/>
          <w:spacing w:val="0"/>
          <w:sz w:val="21"/>
          <w:szCs w:val="21"/>
        </w:rPr>
      </w:pPr>
      <w:ins w:id="29" w:author="ws" w:date="2023-02-15T23:24:46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30" w:author="ws" w:date="2023-02-15T23:24:46Z"/>
          <w:rFonts w:hint="default" w:ascii="Open Sans" w:hAnsi="Open Sans" w:eastAsia="Open Sans" w:cs="Open Sans"/>
          <w:i w:val="0"/>
          <w:iCs w:val="0"/>
          <w:caps w:val="0"/>
          <w:color w:val="000000"/>
          <w:spacing w:val="0"/>
          <w:sz w:val="21"/>
          <w:szCs w:val="21"/>
        </w:rPr>
      </w:pPr>
      <w:ins w:id="31" w:author="ws" w:date="2023-02-15T23:24:46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32" w:author="ws" w:date="2023-02-15T23:24:46Z"/>
          <w:rFonts w:hint="default" w:ascii="Open Sans" w:hAnsi="Open Sans" w:eastAsia="Open Sans" w:cs="Open Sans"/>
          <w:i w:val="0"/>
          <w:iCs w:val="0"/>
          <w:caps w:val="0"/>
          <w:color w:val="000000"/>
          <w:spacing w:val="0"/>
          <w:sz w:val="21"/>
          <w:szCs w:val="21"/>
        </w:rPr>
      </w:pPr>
      <w:ins w:id="33" w:author="ws" w:date="2023-02-15T23:24:46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34" w:author="ws" w:date="2023-02-15T23:24:46Z"/>
          <w:rFonts w:hint="default" w:ascii="Open Sans" w:hAnsi="Open Sans" w:eastAsia="Open Sans" w:cs="Open Sans"/>
          <w:i w:val="0"/>
          <w:iCs w:val="0"/>
          <w:caps w:val="0"/>
          <w:color w:val="000000"/>
          <w:spacing w:val="0"/>
          <w:sz w:val="21"/>
          <w:szCs w:val="21"/>
        </w:rPr>
      </w:pPr>
      <w:ins w:id="35" w:author="ws" w:date="2023-02-15T23:24:46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36" w:author="ws" w:date="2023-02-15T23:24:46Z"/>
          <w:rFonts w:hint="default" w:ascii="Open Sans" w:hAnsi="Open Sans" w:eastAsia="Open Sans" w:cs="Open Sans"/>
          <w:i w:val="0"/>
          <w:iCs w:val="0"/>
          <w:caps w:val="0"/>
          <w:color w:val="000000"/>
          <w:spacing w:val="0"/>
          <w:sz w:val="21"/>
          <w:szCs w:val="21"/>
        </w:rPr>
      </w:pPr>
      <w:ins w:id="37" w:author="ws" w:date="2023-02-15T23:24:46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38" w:author="ws" w:date="2023-02-15T23:24:46Z"/>
          <w:rFonts w:hint="default" w:ascii="Open Sans" w:hAnsi="Open Sans" w:eastAsia="Open Sans" w:cs="Open Sans"/>
          <w:i w:val="0"/>
          <w:iCs w:val="0"/>
          <w:caps w:val="0"/>
          <w:color w:val="000000"/>
          <w:spacing w:val="0"/>
          <w:sz w:val="21"/>
          <w:szCs w:val="21"/>
        </w:rPr>
      </w:pPr>
      <w:ins w:id="39" w:author="ws" w:date="2023-02-15T23:24:46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0" w:author="ws" w:date="2023-02-15T23:24:46Z"/>
          <w:rFonts w:hint="default" w:ascii="Open Sans" w:hAnsi="Open Sans" w:eastAsia="Open Sans" w:cs="Open Sans"/>
          <w:i w:val="0"/>
          <w:iCs w:val="0"/>
          <w:caps w:val="0"/>
          <w:color w:val="000000"/>
          <w:spacing w:val="0"/>
          <w:sz w:val="21"/>
          <w:szCs w:val="21"/>
        </w:rPr>
      </w:pPr>
      <w:ins w:id="41" w:author="ws" w:date="2023-02-15T23:24:46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2" w:author="ws" w:date="2023-02-15T23:24:46Z"/>
          <w:rFonts w:hint="default" w:ascii="Open Sans" w:hAnsi="Open Sans" w:eastAsia="Open Sans" w:cs="Open Sans"/>
          <w:i w:val="0"/>
          <w:iCs w:val="0"/>
          <w:caps w:val="0"/>
          <w:color w:val="000000"/>
          <w:spacing w:val="0"/>
          <w:sz w:val="21"/>
          <w:szCs w:val="21"/>
        </w:rPr>
      </w:pPr>
      <w:ins w:id="43" w:author="ws" w:date="2023-02-15T23:24:46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4" w:author="ws" w:date="2023-02-15T23:24:46Z"/>
          <w:rFonts w:hint="default" w:ascii="Open Sans" w:hAnsi="Open Sans" w:eastAsia="Open Sans" w:cs="Open Sans"/>
          <w:i w:val="0"/>
          <w:iCs w:val="0"/>
          <w:caps w:val="0"/>
          <w:color w:val="000000"/>
          <w:spacing w:val="0"/>
          <w:sz w:val="21"/>
          <w:szCs w:val="21"/>
        </w:rPr>
      </w:pPr>
      <w:ins w:id="45" w:author="ws" w:date="2023-02-15T23:24:46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6" w:author="ws" w:date="2023-02-15T23:24:46Z"/>
          <w:rFonts w:hint="default" w:ascii="Open Sans" w:hAnsi="Open Sans" w:eastAsia="Open Sans" w:cs="Open Sans"/>
          <w:i w:val="0"/>
          <w:iCs w:val="0"/>
          <w:caps w:val="0"/>
          <w:color w:val="000000"/>
          <w:spacing w:val="0"/>
          <w:sz w:val="21"/>
          <w:szCs w:val="21"/>
        </w:rPr>
      </w:pPr>
      <w:ins w:id="47" w:author="ws" w:date="2023-02-15T23:24:46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8" w:author="ws" w:date="2023-02-15T23:24:46Z"/>
          <w:rFonts w:hint="default" w:ascii="Open Sans" w:hAnsi="Open Sans" w:eastAsia="Open Sans" w:cs="Open Sans"/>
          <w:i w:val="0"/>
          <w:iCs w:val="0"/>
          <w:caps w:val="0"/>
          <w:color w:val="000000"/>
          <w:spacing w:val="0"/>
          <w:sz w:val="21"/>
          <w:szCs w:val="21"/>
        </w:rPr>
      </w:pPr>
      <w:ins w:id="49" w:author="ws" w:date="2023-02-15T23:24:46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0" w:author="ws" w:date="2023-02-15T23:24:46Z"/>
          <w:rFonts w:hint="default" w:ascii="Open Sans" w:hAnsi="Open Sans" w:eastAsia="Open Sans" w:cs="Open Sans"/>
          <w:i w:val="0"/>
          <w:iCs w:val="0"/>
          <w:caps w:val="0"/>
          <w:color w:val="000000"/>
          <w:spacing w:val="0"/>
          <w:sz w:val="21"/>
          <w:szCs w:val="21"/>
        </w:rPr>
      </w:pPr>
      <w:ins w:id="51" w:author="ws" w:date="2023-02-15T23:24:46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2" w:author="ws" w:date="2023-02-15T23:24:46Z"/>
          <w:rFonts w:hint="default" w:ascii="Open Sans" w:hAnsi="Open Sans" w:eastAsia="Open Sans" w:cs="Open Sans"/>
          <w:i w:val="0"/>
          <w:iCs w:val="0"/>
          <w:caps w:val="0"/>
          <w:color w:val="000000"/>
          <w:spacing w:val="0"/>
          <w:sz w:val="21"/>
          <w:szCs w:val="21"/>
        </w:rPr>
      </w:pPr>
      <w:ins w:id="53" w:author="ws" w:date="2023-02-15T23:24:46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4" w:author="ws" w:date="2023-02-15T23:24:46Z"/>
          <w:rFonts w:hint="default" w:ascii="Open Sans" w:hAnsi="Open Sans" w:eastAsia="Open Sans" w:cs="Open Sans"/>
          <w:i w:val="0"/>
          <w:iCs w:val="0"/>
          <w:caps w:val="0"/>
          <w:color w:val="000000"/>
          <w:spacing w:val="0"/>
          <w:sz w:val="21"/>
          <w:szCs w:val="21"/>
        </w:rPr>
      </w:pPr>
      <w:ins w:id="55" w:author="ws" w:date="2023-02-15T23:24:46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6" w:author="ws" w:date="2023-02-15T23:24:46Z"/>
          <w:rFonts w:hint="default" w:ascii="Open Sans" w:hAnsi="Open Sans" w:eastAsia="Open Sans" w:cs="Open Sans"/>
          <w:i w:val="0"/>
          <w:iCs w:val="0"/>
          <w:caps w:val="0"/>
          <w:color w:val="000000"/>
          <w:spacing w:val="0"/>
          <w:sz w:val="21"/>
          <w:szCs w:val="21"/>
        </w:rPr>
      </w:pPr>
      <w:ins w:id="57" w:author="ws" w:date="2023-02-15T23:24:46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8" w:author="ws" w:date="2023-02-15T23:24:46Z"/>
          <w:rFonts w:hint="default" w:ascii="Open Sans" w:hAnsi="Open Sans" w:eastAsia="Open Sans" w:cs="Open Sans"/>
          <w:i w:val="0"/>
          <w:iCs w:val="0"/>
          <w:caps w:val="0"/>
          <w:color w:val="000000"/>
          <w:spacing w:val="0"/>
          <w:sz w:val="21"/>
          <w:szCs w:val="21"/>
        </w:rPr>
      </w:pPr>
      <w:ins w:id="59" w:author="ws" w:date="2023-02-15T23:24:46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0" w:author="ws" w:date="2023-02-15T23:24:46Z"/>
          <w:rFonts w:hint="default" w:ascii="Open Sans" w:hAnsi="Open Sans" w:eastAsia="Open Sans" w:cs="Open Sans"/>
          <w:i w:val="0"/>
          <w:iCs w:val="0"/>
          <w:caps w:val="0"/>
          <w:color w:val="000000"/>
          <w:spacing w:val="0"/>
          <w:sz w:val="21"/>
          <w:szCs w:val="21"/>
        </w:rPr>
      </w:pPr>
      <w:ins w:id="61" w:author="ws" w:date="2023-02-15T23:24:46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2" w:author="ws" w:date="2023-02-15T23:24:46Z"/>
          <w:rFonts w:hint="default" w:ascii="Open Sans" w:hAnsi="Open Sans" w:eastAsia="Open Sans" w:cs="Open Sans"/>
          <w:i w:val="0"/>
          <w:iCs w:val="0"/>
          <w:caps w:val="0"/>
          <w:color w:val="000000"/>
          <w:spacing w:val="0"/>
          <w:sz w:val="21"/>
          <w:szCs w:val="21"/>
        </w:rPr>
      </w:pPr>
      <w:ins w:id="63" w:author="ws" w:date="2023-02-15T23:24:46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4" w:author="ws" w:date="2023-02-15T23:24:46Z"/>
          <w:rFonts w:hint="default" w:ascii="Open Sans" w:hAnsi="Open Sans" w:eastAsia="Open Sans" w:cs="Open Sans"/>
          <w:i w:val="0"/>
          <w:iCs w:val="0"/>
          <w:caps w:val="0"/>
          <w:color w:val="000000"/>
          <w:spacing w:val="0"/>
          <w:sz w:val="21"/>
          <w:szCs w:val="21"/>
        </w:rPr>
      </w:pPr>
      <w:ins w:id="65" w:author="ws" w:date="2023-02-15T23:24:46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6" w:author="ws" w:date="2023-02-15T23:24:46Z"/>
          <w:rFonts w:hint="default" w:ascii="Open Sans" w:hAnsi="Open Sans" w:eastAsia="Open Sans" w:cs="Open Sans"/>
          <w:i w:val="0"/>
          <w:iCs w:val="0"/>
          <w:caps w:val="0"/>
          <w:color w:val="000000"/>
          <w:spacing w:val="0"/>
          <w:sz w:val="21"/>
          <w:szCs w:val="21"/>
        </w:rPr>
      </w:pPr>
      <w:ins w:id="67" w:author="ws" w:date="2023-02-15T23:24:46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8" w:author="ws" w:date="2023-02-15T23:24:46Z"/>
          <w:rFonts w:hint="default" w:ascii="Open Sans" w:hAnsi="Open Sans" w:eastAsia="Open Sans" w:cs="Open Sans"/>
          <w:i w:val="0"/>
          <w:iCs w:val="0"/>
          <w:caps w:val="0"/>
          <w:color w:val="000000"/>
          <w:spacing w:val="0"/>
          <w:sz w:val="21"/>
          <w:szCs w:val="21"/>
        </w:rPr>
      </w:pPr>
      <w:ins w:id="69" w:author="ws" w:date="2023-02-15T23:24:46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0" w:author="ws" w:date="2023-02-15T23:24:46Z"/>
          <w:rFonts w:hint="default" w:ascii="Open Sans" w:hAnsi="Open Sans" w:eastAsia="Open Sans" w:cs="Open Sans"/>
          <w:i w:val="0"/>
          <w:iCs w:val="0"/>
          <w:caps w:val="0"/>
          <w:color w:val="000000"/>
          <w:spacing w:val="0"/>
          <w:sz w:val="21"/>
          <w:szCs w:val="21"/>
        </w:rPr>
      </w:pPr>
      <w:ins w:id="71" w:author="ws" w:date="2023-02-15T23:24:46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2" w:author="ws" w:date="2023-02-15T23:24:46Z"/>
          <w:rFonts w:hint="default" w:ascii="Open Sans" w:hAnsi="Open Sans" w:eastAsia="Open Sans" w:cs="Open Sans"/>
          <w:i w:val="0"/>
          <w:iCs w:val="0"/>
          <w:caps w:val="0"/>
          <w:color w:val="000000"/>
          <w:spacing w:val="0"/>
          <w:sz w:val="21"/>
          <w:szCs w:val="21"/>
        </w:rPr>
      </w:pPr>
      <w:ins w:id="73" w:author="ws" w:date="2023-02-15T23:24:46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4" w:author="ws" w:date="2023-02-15T23:24:46Z"/>
          <w:rFonts w:hint="default" w:ascii="Open Sans" w:hAnsi="Open Sans" w:eastAsia="Open Sans" w:cs="Open Sans"/>
          <w:i w:val="0"/>
          <w:iCs w:val="0"/>
          <w:caps w:val="0"/>
          <w:color w:val="000000"/>
          <w:spacing w:val="0"/>
          <w:sz w:val="21"/>
          <w:szCs w:val="21"/>
        </w:rPr>
      </w:pPr>
      <w:ins w:id="75" w:author="ws" w:date="2023-02-15T23:24:46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6" w:author="ws" w:date="2023-02-15T23:24:46Z"/>
          <w:rFonts w:hint="default" w:ascii="Open Sans" w:hAnsi="Open Sans" w:eastAsia="Open Sans" w:cs="Open Sans"/>
          <w:i w:val="0"/>
          <w:iCs w:val="0"/>
          <w:caps w:val="0"/>
          <w:color w:val="000000"/>
          <w:spacing w:val="0"/>
          <w:sz w:val="21"/>
          <w:szCs w:val="21"/>
        </w:rPr>
      </w:pPr>
      <w:ins w:id="77" w:author="ws" w:date="2023-02-15T23:24:46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8" w:author="ws" w:date="2023-02-15T23:24:46Z"/>
          <w:rFonts w:hint="default" w:ascii="Open Sans" w:hAnsi="Open Sans" w:eastAsia="Open Sans" w:cs="Open Sans"/>
          <w:i w:val="0"/>
          <w:iCs w:val="0"/>
          <w:caps w:val="0"/>
          <w:color w:val="000000"/>
          <w:spacing w:val="0"/>
          <w:sz w:val="21"/>
          <w:szCs w:val="21"/>
        </w:rPr>
      </w:pPr>
      <w:ins w:id="79" w:author="ws" w:date="2023-02-15T23:24:46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0" w:author="ws" w:date="2023-02-15T23:24:46Z"/>
          <w:rFonts w:hint="default" w:ascii="Open Sans" w:hAnsi="Open Sans" w:eastAsia="Open Sans" w:cs="Open Sans"/>
          <w:i w:val="0"/>
          <w:iCs w:val="0"/>
          <w:caps w:val="0"/>
          <w:color w:val="000000"/>
          <w:spacing w:val="0"/>
          <w:sz w:val="21"/>
          <w:szCs w:val="21"/>
        </w:rPr>
      </w:pPr>
      <w:ins w:id="81" w:author="ws" w:date="2023-02-15T23:24:46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2" w:author="ws" w:date="2023-02-15T23:24:46Z"/>
          <w:rFonts w:hint="default" w:ascii="Open Sans" w:hAnsi="Open Sans" w:eastAsia="Open Sans" w:cs="Open Sans"/>
          <w:i w:val="0"/>
          <w:iCs w:val="0"/>
          <w:caps w:val="0"/>
          <w:color w:val="000000"/>
          <w:spacing w:val="0"/>
          <w:sz w:val="21"/>
          <w:szCs w:val="21"/>
        </w:rPr>
      </w:pPr>
      <w:ins w:id="83" w:author="ws" w:date="2023-02-15T23:24:46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4" w:author="ws" w:date="2023-02-15T23:24:46Z"/>
          <w:rFonts w:hint="default" w:ascii="Open Sans" w:hAnsi="Open Sans" w:eastAsia="Open Sans" w:cs="Open Sans"/>
          <w:i w:val="0"/>
          <w:iCs w:val="0"/>
          <w:caps w:val="0"/>
          <w:color w:val="000000"/>
          <w:spacing w:val="0"/>
          <w:sz w:val="21"/>
          <w:szCs w:val="21"/>
        </w:rPr>
      </w:pPr>
      <w:ins w:id="85" w:author="ws" w:date="2023-02-15T23:24:46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6" w:author="ws" w:date="2023-02-15T23:24:46Z"/>
          <w:rFonts w:hint="default" w:ascii="Open Sans" w:hAnsi="Open Sans" w:eastAsia="Open Sans" w:cs="Open Sans"/>
          <w:i w:val="0"/>
          <w:iCs w:val="0"/>
          <w:caps w:val="0"/>
          <w:color w:val="000000"/>
          <w:spacing w:val="0"/>
          <w:sz w:val="21"/>
          <w:szCs w:val="21"/>
        </w:rPr>
      </w:pPr>
      <w:ins w:id="87" w:author="ws" w:date="2023-02-15T23:24:46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8" w:author="ws" w:date="2023-02-15T23:24:46Z"/>
          <w:rFonts w:hint="default" w:ascii="Open Sans" w:hAnsi="Open Sans" w:eastAsia="Open Sans" w:cs="Open Sans"/>
          <w:i w:val="0"/>
          <w:iCs w:val="0"/>
          <w:caps w:val="0"/>
          <w:color w:val="000000"/>
          <w:spacing w:val="0"/>
          <w:sz w:val="21"/>
          <w:szCs w:val="21"/>
        </w:rPr>
      </w:pPr>
      <w:ins w:id="89" w:author="ws" w:date="2023-02-15T23:24:46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0" w:author="ws" w:date="2023-02-15T23:24:46Z"/>
          <w:rFonts w:hint="default" w:ascii="Open Sans" w:hAnsi="Open Sans" w:eastAsia="Open Sans" w:cs="Open Sans"/>
          <w:i w:val="0"/>
          <w:iCs w:val="0"/>
          <w:caps w:val="0"/>
          <w:color w:val="000000"/>
          <w:spacing w:val="0"/>
          <w:sz w:val="21"/>
          <w:szCs w:val="21"/>
        </w:rPr>
      </w:pPr>
      <w:ins w:id="91" w:author="ws" w:date="2023-02-15T23:24:46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2" w:author="ws" w:date="2023-02-15T23:24:46Z"/>
          <w:rFonts w:hint="default" w:ascii="Open Sans" w:hAnsi="Open Sans" w:eastAsia="Open Sans" w:cs="Open Sans"/>
          <w:i w:val="0"/>
          <w:iCs w:val="0"/>
          <w:caps w:val="0"/>
          <w:color w:val="000000"/>
          <w:spacing w:val="0"/>
          <w:sz w:val="21"/>
          <w:szCs w:val="21"/>
        </w:rPr>
      </w:pPr>
      <w:ins w:id="93" w:author="ws" w:date="2023-02-15T23:24:46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4" w:author="ws" w:date="2023-02-15T23:24:46Z"/>
          <w:rFonts w:hint="default" w:ascii="Open Sans" w:hAnsi="Open Sans" w:eastAsia="Open Sans" w:cs="Open Sans"/>
          <w:i w:val="0"/>
          <w:iCs w:val="0"/>
          <w:caps w:val="0"/>
          <w:color w:val="000000"/>
          <w:spacing w:val="0"/>
          <w:sz w:val="21"/>
          <w:szCs w:val="21"/>
        </w:rPr>
      </w:pPr>
      <w:ins w:id="95" w:author="ws" w:date="2023-02-15T23:24:46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6" w:author="ws" w:date="2023-02-15T23:24:46Z"/>
          <w:rFonts w:hint="default" w:ascii="Open Sans" w:hAnsi="Open Sans" w:eastAsia="Open Sans" w:cs="Open Sans"/>
          <w:i w:val="0"/>
          <w:iCs w:val="0"/>
          <w:caps w:val="0"/>
          <w:color w:val="000000"/>
          <w:spacing w:val="0"/>
          <w:sz w:val="21"/>
          <w:szCs w:val="21"/>
        </w:rPr>
      </w:pPr>
      <w:ins w:id="97" w:author="ws" w:date="2023-02-15T23:24:46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8" w:author="ws" w:date="2023-02-15T23:24:46Z"/>
          <w:rFonts w:hint="default" w:ascii="Open Sans" w:hAnsi="Open Sans" w:eastAsia="Open Sans" w:cs="Open Sans"/>
          <w:i w:val="0"/>
          <w:iCs w:val="0"/>
          <w:caps w:val="0"/>
          <w:color w:val="000000"/>
          <w:spacing w:val="0"/>
          <w:sz w:val="21"/>
          <w:szCs w:val="21"/>
        </w:rPr>
      </w:pPr>
      <w:ins w:id="99" w:author="ws" w:date="2023-02-15T23:24:46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0" w:author="ws" w:date="2023-02-15T23:24:46Z"/>
          <w:rFonts w:hint="default" w:ascii="Open Sans" w:hAnsi="Open Sans" w:eastAsia="Open Sans" w:cs="Open Sans"/>
          <w:i w:val="0"/>
          <w:iCs w:val="0"/>
          <w:caps w:val="0"/>
          <w:color w:val="000000"/>
          <w:spacing w:val="0"/>
          <w:sz w:val="21"/>
          <w:szCs w:val="21"/>
        </w:rPr>
      </w:pPr>
      <w:ins w:id="101" w:author="ws" w:date="2023-02-15T23:24:46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2" w:author="ws" w:date="2023-02-15T23:24:46Z"/>
          <w:rFonts w:hint="default" w:ascii="Open Sans" w:hAnsi="Open Sans" w:eastAsia="Open Sans" w:cs="Open Sans"/>
          <w:i w:val="0"/>
          <w:iCs w:val="0"/>
          <w:caps w:val="0"/>
          <w:color w:val="000000"/>
          <w:spacing w:val="0"/>
          <w:sz w:val="21"/>
          <w:szCs w:val="21"/>
        </w:rPr>
      </w:pPr>
      <w:ins w:id="103" w:author="ws" w:date="2023-02-15T23:24:46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4" w:author="ws" w:date="2023-02-15T23:24:46Z"/>
          <w:rFonts w:hint="default" w:ascii="Open Sans" w:hAnsi="Open Sans" w:eastAsia="Open Sans" w:cs="Open Sans"/>
          <w:i w:val="0"/>
          <w:iCs w:val="0"/>
          <w:caps w:val="0"/>
          <w:color w:val="000000"/>
          <w:spacing w:val="0"/>
          <w:sz w:val="21"/>
          <w:szCs w:val="21"/>
        </w:rPr>
      </w:pPr>
      <w:ins w:id="105" w:author="ws" w:date="2023-02-15T23:24:46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6" w:author="ws" w:date="2023-02-15T23:24:46Z"/>
          <w:rFonts w:hint="default" w:ascii="Open Sans" w:hAnsi="Open Sans" w:eastAsia="Open Sans" w:cs="Open Sans"/>
          <w:i w:val="0"/>
          <w:iCs w:val="0"/>
          <w:caps w:val="0"/>
          <w:color w:val="000000"/>
          <w:spacing w:val="0"/>
          <w:sz w:val="21"/>
          <w:szCs w:val="21"/>
        </w:rPr>
      </w:pPr>
      <w:ins w:id="107" w:author="ws" w:date="2023-02-15T23:24:46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8" w:author="ws" w:date="2023-02-15T23:24:46Z"/>
          <w:rFonts w:hint="default" w:ascii="Open Sans" w:hAnsi="Open Sans" w:eastAsia="Open Sans" w:cs="Open Sans"/>
          <w:i w:val="0"/>
          <w:iCs w:val="0"/>
          <w:caps w:val="0"/>
          <w:color w:val="000000"/>
          <w:spacing w:val="0"/>
          <w:sz w:val="21"/>
          <w:szCs w:val="21"/>
        </w:rPr>
      </w:pPr>
      <w:ins w:id="109" w:author="ws" w:date="2023-02-15T23:24:46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0" w:author="ws" w:date="2023-02-15T23:24:46Z"/>
          <w:rFonts w:hint="default" w:ascii="Open Sans" w:hAnsi="Open Sans" w:eastAsia="Open Sans" w:cs="Open Sans"/>
          <w:i w:val="0"/>
          <w:iCs w:val="0"/>
          <w:caps w:val="0"/>
          <w:color w:val="000000"/>
          <w:spacing w:val="0"/>
          <w:sz w:val="21"/>
          <w:szCs w:val="21"/>
        </w:rPr>
      </w:pPr>
      <w:ins w:id="111" w:author="ws" w:date="2023-02-15T23:24:46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2" w:author="ws" w:date="2023-02-15T23:24:46Z"/>
          <w:rFonts w:hint="default" w:ascii="Open Sans" w:hAnsi="Open Sans" w:eastAsia="Open Sans" w:cs="Open Sans"/>
          <w:i w:val="0"/>
          <w:iCs w:val="0"/>
          <w:caps w:val="0"/>
          <w:color w:val="000000"/>
          <w:spacing w:val="0"/>
          <w:sz w:val="21"/>
          <w:szCs w:val="21"/>
        </w:rPr>
      </w:pPr>
      <w:ins w:id="113" w:author="ws" w:date="2023-02-15T23:24:46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4" w:author="ws" w:date="2023-02-15T23:24:46Z"/>
          <w:rFonts w:hint="default" w:ascii="Open Sans" w:hAnsi="Open Sans" w:eastAsia="Open Sans" w:cs="Open Sans"/>
          <w:i w:val="0"/>
          <w:iCs w:val="0"/>
          <w:caps w:val="0"/>
          <w:color w:val="000000"/>
          <w:spacing w:val="0"/>
          <w:sz w:val="21"/>
          <w:szCs w:val="21"/>
        </w:rPr>
      </w:pPr>
      <w:ins w:id="115" w:author="ws" w:date="2023-02-15T23:24:46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6" w:author="ws" w:date="2023-02-15T23:24:46Z"/>
          <w:rFonts w:hint="default" w:ascii="Open Sans" w:hAnsi="Open Sans" w:eastAsia="Open Sans" w:cs="Open Sans"/>
          <w:i w:val="0"/>
          <w:iCs w:val="0"/>
          <w:caps w:val="0"/>
          <w:color w:val="000000"/>
          <w:spacing w:val="0"/>
          <w:sz w:val="21"/>
          <w:szCs w:val="21"/>
        </w:rPr>
      </w:pPr>
      <w:ins w:id="117" w:author="ws" w:date="2023-02-15T23:24:46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8" w:author="ws" w:date="2023-02-15T23:24:46Z"/>
          <w:rFonts w:hint="default" w:ascii="Open Sans" w:hAnsi="Open Sans" w:eastAsia="Open Sans" w:cs="Open Sans"/>
          <w:i w:val="0"/>
          <w:iCs w:val="0"/>
          <w:caps w:val="0"/>
          <w:color w:val="000000"/>
          <w:spacing w:val="0"/>
          <w:sz w:val="21"/>
          <w:szCs w:val="21"/>
        </w:rPr>
      </w:pPr>
      <w:ins w:id="119" w:author="ws" w:date="2023-02-15T23:24:46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0" w:author="ws" w:date="2023-02-15T23:24:46Z"/>
          <w:rFonts w:hint="default" w:ascii="Open Sans" w:hAnsi="Open Sans" w:eastAsia="Open Sans" w:cs="Open Sans"/>
          <w:i w:val="0"/>
          <w:iCs w:val="0"/>
          <w:caps w:val="0"/>
          <w:color w:val="000000"/>
          <w:spacing w:val="0"/>
          <w:sz w:val="21"/>
          <w:szCs w:val="21"/>
        </w:rPr>
      </w:pPr>
      <w:ins w:id="121" w:author="ws" w:date="2023-02-15T23:24:46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2" w:author="ws" w:date="2023-02-15T23:24:46Z"/>
          <w:rFonts w:hint="default" w:ascii="Open Sans" w:hAnsi="Open Sans" w:eastAsia="Open Sans" w:cs="Open Sans"/>
          <w:i w:val="0"/>
          <w:iCs w:val="0"/>
          <w:caps w:val="0"/>
          <w:color w:val="000000"/>
          <w:spacing w:val="0"/>
          <w:sz w:val="21"/>
          <w:szCs w:val="21"/>
        </w:rPr>
      </w:pPr>
      <w:ins w:id="123" w:author="ws" w:date="2023-02-15T23:24:46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4" w:author="ws" w:date="2023-02-15T23:24:46Z"/>
          <w:rFonts w:hint="default" w:ascii="Open Sans" w:hAnsi="Open Sans" w:eastAsia="Open Sans" w:cs="Open Sans"/>
          <w:i w:val="0"/>
          <w:iCs w:val="0"/>
          <w:caps w:val="0"/>
          <w:color w:val="000000"/>
          <w:spacing w:val="0"/>
          <w:sz w:val="21"/>
          <w:szCs w:val="21"/>
        </w:rPr>
      </w:pPr>
      <w:ins w:id="125" w:author="ws" w:date="2023-02-15T23:24:46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6" w:author="ws" w:date="2023-02-15T23:24:46Z"/>
          <w:rFonts w:hint="default" w:ascii="Open Sans" w:hAnsi="Open Sans" w:eastAsia="Open Sans" w:cs="Open Sans"/>
          <w:i w:val="0"/>
          <w:iCs w:val="0"/>
          <w:caps w:val="0"/>
          <w:color w:val="000000"/>
          <w:spacing w:val="0"/>
          <w:sz w:val="21"/>
          <w:szCs w:val="21"/>
        </w:rPr>
      </w:pPr>
      <w:ins w:id="127" w:author="ws" w:date="2023-02-15T23:24:46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8" w:author="ws" w:date="2023-02-15T23:24:46Z"/>
          <w:rFonts w:hint="default" w:ascii="Open Sans" w:hAnsi="Open Sans" w:eastAsia="Open Sans" w:cs="Open Sans"/>
          <w:i w:val="0"/>
          <w:iCs w:val="0"/>
          <w:caps w:val="0"/>
          <w:color w:val="000000"/>
          <w:spacing w:val="0"/>
          <w:sz w:val="21"/>
          <w:szCs w:val="21"/>
        </w:rPr>
      </w:pPr>
      <w:ins w:id="129" w:author="ws" w:date="2023-02-15T23:24:46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0" w:author="ws" w:date="2023-02-15T23:24:46Z"/>
          <w:rFonts w:hint="default" w:ascii="Open Sans" w:hAnsi="Open Sans" w:eastAsia="Open Sans" w:cs="Open Sans"/>
          <w:i w:val="0"/>
          <w:iCs w:val="0"/>
          <w:caps w:val="0"/>
          <w:color w:val="000000"/>
          <w:spacing w:val="0"/>
          <w:sz w:val="21"/>
          <w:szCs w:val="21"/>
        </w:rPr>
      </w:pPr>
      <w:ins w:id="131" w:author="ws" w:date="2023-02-15T23:24:46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2" w:author="ws" w:date="2023-02-15T23:24:46Z"/>
          <w:rFonts w:hint="default" w:ascii="Open Sans" w:hAnsi="Open Sans" w:eastAsia="Open Sans" w:cs="Open Sans"/>
          <w:i w:val="0"/>
          <w:iCs w:val="0"/>
          <w:caps w:val="0"/>
          <w:color w:val="000000"/>
          <w:spacing w:val="0"/>
          <w:sz w:val="21"/>
          <w:szCs w:val="21"/>
        </w:rPr>
      </w:pPr>
      <w:ins w:id="133" w:author="ws" w:date="2023-02-15T23:24:46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4" w:author="ws" w:date="2023-02-15T23:24:46Z"/>
          <w:rFonts w:hint="default" w:ascii="Open Sans" w:hAnsi="Open Sans" w:eastAsia="Open Sans" w:cs="Open Sans"/>
          <w:i w:val="0"/>
          <w:iCs w:val="0"/>
          <w:caps w:val="0"/>
          <w:color w:val="000000"/>
          <w:spacing w:val="0"/>
          <w:sz w:val="21"/>
          <w:szCs w:val="21"/>
        </w:rPr>
      </w:pPr>
      <w:ins w:id="135" w:author="ws" w:date="2023-02-15T23:24:46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6" w:author="ws" w:date="2023-02-15T23:24:46Z"/>
          <w:rFonts w:hint="default" w:ascii="Open Sans" w:hAnsi="Open Sans" w:eastAsia="Open Sans" w:cs="Open Sans"/>
          <w:i w:val="0"/>
          <w:iCs w:val="0"/>
          <w:caps w:val="0"/>
          <w:color w:val="000000"/>
          <w:spacing w:val="0"/>
          <w:sz w:val="21"/>
          <w:szCs w:val="21"/>
        </w:rPr>
      </w:pPr>
      <w:ins w:id="137" w:author="ws" w:date="2023-02-15T23:24:46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8" w:author="ws" w:date="2023-02-15T23:24:46Z"/>
          <w:rFonts w:hint="default" w:ascii="Open Sans" w:hAnsi="Open Sans" w:eastAsia="Open Sans" w:cs="Open Sans"/>
          <w:i w:val="0"/>
          <w:iCs w:val="0"/>
          <w:caps w:val="0"/>
          <w:color w:val="000000"/>
          <w:spacing w:val="0"/>
          <w:sz w:val="21"/>
          <w:szCs w:val="21"/>
        </w:rPr>
      </w:pPr>
      <w:ins w:id="139" w:author="ws" w:date="2023-02-15T23:24:46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0" w:author="ws" w:date="2023-02-15T23:24:46Z"/>
          <w:rFonts w:hint="default" w:ascii="Open Sans" w:hAnsi="Open Sans" w:eastAsia="Open Sans" w:cs="Open Sans"/>
          <w:i w:val="0"/>
          <w:iCs w:val="0"/>
          <w:caps w:val="0"/>
          <w:color w:val="000000"/>
          <w:spacing w:val="0"/>
          <w:sz w:val="21"/>
          <w:szCs w:val="21"/>
        </w:rPr>
      </w:pPr>
      <w:ins w:id="141" w:author="ws" w:date="2023-02-15T23:24:46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2" w:author="ws" w:date="2023-02-15T23:24:46Z"/>
          <w:rFonts w:hint="default" w:ascii="Open Sans" w:hAnsi="Open Sans" w:eastAsia="Open Sans" w:cs="Open Sans"/>
          <w:i w:val="0"/>
          <w:iCs w:val="0"/>
          <w:caps w:val="0"/>
          <w:color w:val="000000"/>
          <w:spacing w:val="0"/>
          <w:sz w:val="21"/>
          <w:szCs w:val="21"/>
        </w:rPr>
      </w:pPr>
      <w:ins w:id="143" w:author="ws" w:date="2023-02-15T23:24:46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4" w:author="ws" w:date="2023-02-15T23:24:46Z"/>
          <w:rFonts w:hint="default" w:ascii="Open Sans" w:hAnsi="Open Sans" w:eastAsia="Open Sans" w:cs="Open Sans"/>
          <w:i w:val="0"/>
          <w:iCs w:val="0"/>
          <w:caps w:val="0"/>
          <w:color w:val="000000"/>
          <w:spacing w:val="0"/>
          <w:sz w:val="21"/>
          <w:szCs w:val="21"/>
        </w:rPr>
      </w:pPr>
      <w:ins w:id="145" w:author="ws" w:date="2023-02-15T23:24:46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6" w:author="ws" w:date="2023-02-15T23:24:46Z"/>
          <w:rFonts w:hint="default" w:ascii="Open Sans" w:hAnsi="Open Sans" w:eastAsia="Open Sans" w:cs="Open Sans"/>
          <w:i w:val="0"/>
          <w:iCs w:val="0"/>
          <w:caps w:val="0"/>
          <w:color w:val="000000"/>
          <w:spacing w:val="0"/>
          <w:sz w:val="21"/>
          <w:szCs w:val="21"/>
        </w:rPr>
      </w:pPr>
      <w:ins w:id="147" w:author="ws" w:date="2023-02-15T23:24:46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8" w:author="ws" w:date="2023-02-15T23:24:46Z"/>
          <w:rFonts w:hint="default" w:ascii="Open Sans" w:hAnsi="Open Sans" w:eastAsia="Open Sans" w:cs="Open Sans"/>
          <w:i w:val="0"/>
          <w:iCs w:val="0"/>
          <w:caps w:val="0"/>
          <w:color w:val="000000"/>
          <w:spacing w:val="0"/>
          <w:sz w:val="21"/>
          <w:szCs w:val="21"/>
        </w:rPr>
      </w:pPr>
      <w:ins w:id="149" w:author="ws" w:date="2023-02-15T23:24:46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0" w:author="ws" w:date="2023-02-15T23:24:46Z"/>
          <w:rFonts w:hint="default" w:ascii="Open Sans" w:hAnsi="Open Sans" w:eastAsia="Open Sans" w:cs="Open Sans"/>
          <w:i w:val="0"/>
          <w:iCs w:val="0"/>
          <w:caps w:val="0"/>
          <w:color w:val="000000"/>
          <w:spacing w:val="0"/>
          <w:sz w:val="21"/>
          <w:szCs w:val="21"/>
        </w:rPr>
      </w:pPr>
      <w:ins w:id="151" w:author="ws" w:date="2023-02-15T23:24:46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2" w:author="ws" w:date="2023-02-15T23:24:46Z"/>
          <w:rFonts w:hint="default" w:ascii="Open Sans" w:hAnsi="Open Sans" w:eastAsia="Open Sans" w:cs="Open Sans"/>
          <w:i w:val="0"/>
          <w:iCs w:val="0"/>
          <w:caps w:val="0"/>
          <w:color w:val="000000"/>
          <w:spacing w:val="0"/>
          <w:sz w:val="21"/>
          <w:szCs w:val="21"/>
        </w:rPr>
      </w:pPr>
      <w:ins w:id="153" w:author="ws" w:date="2023-02-15T23:24:46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4" w:author="ws" w:date="2023-02-15T23:24:46Z"/>
          <w:rFonts w:hint="default" w:ascii="Open Sans" w:hAnsi="Open Sans" w:eastAsia="Open Sans" w:cs="Open Sans"/>
          <w:i w:val="0"/>
          <w:iCs w:val="0"/>
          <w:caps w:val="0"/>
          <w:color w:val="000000"/>
          <w:spacing w:val="0"/>
          <w:sz w:val="21"/>
          <w:szCs w:val="21"/>
        </w:rPr>
      </w:pPr>
      <w:ins w:id="155" w:author="ws" w:date="2023-02-15T23:24:46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6" w:author="ws" w:date="2023-02-15T23:24:46Z"/>
          <w:rFonts w:hint="default" w:ascii="Open Sans" w:hAnsi="Open Sans" w:eastAsia="Open Sans" w:cs="Open Sans"/>
          <w:i w:val="0"/>
          <w:iCs w:val="0"/>
          <w:caps w:val="0"/>
          <w:color w:val="000000"/>
          <w:spacing w:val="0"/>
          <w:sz w:val="21"/>
          <w:szCs w:val="21"/>
        </w:rPr>
      </w:pPr>
      <w:ins w:id="157" w:author="ws" w:date="2023-02-15T23:24:46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8" w:author="ws" w:date="2023-02-15T23:24:46Z"/>
          <w:rFonts w:hint="default" w:ascii="Open Sans" w:hAnsi="Open Sans" w:eastAsia="Open Sans" w:cs="Open Sans"/>
          <w:i w:val="0"/>
          <w:iCs w:val="0"/>
          <w:caps w:val="0"/>
          <w:color w:val="000000"/>
          <w:spacing w:val="0"/>
          <w:sz w:val="21"/>
          <w:szCs w:val="21"/>
        </w:rPr>
      </w:pPr>
      <w:ins w:id="159" w:author="ws" w:date="2023-02-15T23:24:46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0" w:author="ws" w:date="2023-02-15T23:24:46Z"/>
          <w:rFonts w:hint="default" w:ascii="Open Sans" w:hAnsi="Open Sans" w:eastAsia="Open Sans" w:cs="Open Sans"/>
          <w:i w:val="0"/>
          <w:iCs w:val="0"/>
          <w:caps w:val="0"/>
          <w:color w:val="000000"/>
          <w:spacing w:val="0"/>
          <w:sz w:val="21"/>
          <w:szCs w:val="21"/>
        </w:rPr>
      </w:pPr>
      <w:ins w:id="161" w:author="ws" w:date="2023-02-15T23:24:46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2" w:author="ws" w:date="2023-02-15T23:24:46Z"/>
          <w:rFonts w:hint="default" w:ascii="Open Sans" w:hAnsi="Open Sans" w:eastAsia="Open Sans" w:cs="Open Sans"/>
          <w:i w:val="0"/>
          <w:iCs w:val="0"/>
          <w:caps w:val="0"/>
          <w:color w:val="000000"/>
          <w:spacing w:val="0"/>
          <w:sz w:val="21"/>
          <w:szCs w:val="21"/>
        </w:rPr>
      </w:pPr>
      <w:ins w:id="163" w:author="ws" w:date="2023-02-15T23:24:46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4" w:author="ws" w:date="2023-02-15T23:24:46Z"/>
          <w:rFonts w:hint="default" w:ascii="Open Sans" w:hAnsi="Open Sans" w:eastAsia="Open Sans" w:cs="Open Sans"/>
          <w:i w:val="0"/>
          <w:iCs w:val="0"/>
          <w:caps w:val="0"/>
          <w:color w:val="000000"/>
          <w:spacing w:val="0"/>
          <w:sz w:val="21"/>
          <w:szCs w:val="21"/>
        </w:rPr>
      </w:pPr>
      <w:ins w:id="165" w:author="ws" w:date="2023-02-15T23:24:46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6" w:author="ws" w:date="2023-02-15T23:24:46Z"/>
          <w:rFonts w:hint="default" w:ascii="Open Sans" w:hAnsi="Open Sans" w:eastAsia="Open Sans" w:cs="Open Sans"/>
          <w:i w:val="0"/>
          <w:iCs w:val="0"/>
          <w:caps w:val="0"/>
          <w:color w:val="000000"/>
          <w:spacing w:val="0"/>
          <w:sz w:val="21"/>
          <w:szCs w:val="21"/>
        </w:rPr>
      </w:pPr>
      <w:ins w:id="167" w:author="ws" w:date="2023-02-15T23:24:46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8" w:author="ws" w:date="2023-02-15T23:24:46Z"/>
          <w:rFonts w:hint="default" w:ascii="Open Sans" w:hAnsi="Open Sans" w:eastAsia="Open Sans" w:cs="Open Sans"/>
          <w:i w:val="0"/>
          <w:iCs w:val="0"/>
          <w:caps w:val="0"/>
          <w:color w:val="000000"/>
          <w:spacing w:val="0"/>
          <w:sz w:val="21"/>
          <w:szCs w:val="21"/>
        </w:rPr>
      </w:pPr>
      <w:ins w:id="169" w:author="ws" w:date="2023-02-15T23:24:46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0" w:author="ws" w:date="2023-02-15T23:24:46Z"/>
          <w:rFonts w:hint="default" w:ascii="Open Sans" w:hAnsi="Open Sans" w:eastAsia="Open Sans" w:cs="Open Sans"/>
          <w:i w:val="0"/>
          <w:iCs w:val="0"/>
          <w:caps w:val="0"/>
          <w:color w:val="000000"/>
          <w:spacing w:val="0"/>
          <w:sz w:val="21"/>
          <w:szCs w:val="21"/>
        </w:rPr>
      </w:pPr>
      <w:ins w:id="171" w:author="ws" w:date="2023-02-15T23:24:46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2" w:author="ws" w:date="2023-02-15T23:24:46Z"/>
          <w:rFonts w:hint="default" w:ascii="Open Sans" w:hAnsi="Open Sans" w:eastAsia="Open Sans" w:cs="Open Sans"/>
          <w:i w:val="0"/>
          <w:iCs w:val="0"/>
          <w:caps w:val="0"/>
          <w:color w:val="000000"/>
          <w:spacing w:val="0"/>
          <w:sz w:val="21"/>
          <w:szCs w:val="21"/>
        </w:rPr>
      </w:pPr>
      <w:ins w:id="173" w:author="ws" w:date="2023-02-15T23:24:46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4" w:author="ws" w:date="2023-02-15T23:24:46Z"/>
          <w:rFonts w:hint="default" w:ascii="Open Sans" w:hAnsi="Open Sans" w:eastAsia="Open Sans" w:cs="Open Sans"/>
          <w:i w:val="0"/>
          <w:iCs w:val="0"/>
          <w:caps w:val="0"/>
          <w:color w:val="000000"/>
          <w:spacing w:val="0"/>
          <w:sz w:val="21"/>
          <w:szCs w:val="21"/>
        </w:rPr>
      </w:pPr>
      <w:ins w:id="175" w:author="ws" w:date="2023-02-15T23:24:46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6" w:author="ws" w:date="2023-02-15T23:24:46Z"/>
          <w:rFonts w:hint="default" w:ascii="Open Sans" w:hAnsi="Open Sans" w:eastAsia="Open Sans" w:cs="Open Sans"/>
          <w:i w:val="0"/>
          <w:iCs w:val="0"/>
          <w:caps w:val="0"/>
          <w:color w:val="000000"/>
          <w:spacing w:val="0"/>
          <w:sz w:val="21"/>
          <w:szCs w:val="21"/>
        </w:rPr>
      </w:pPr>
      <w:ins w:id="177" w:author="ws" w:date="2023-02-15T23:24:46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8" w:author="ws" w:date="2023-02-15T23:24:46Z"/>
          <w:rFonts w:hint="default" w:ascii="Open Sans" w:hAnsi="Open Sans" w:eastAsia="Open Sans" w:cs="Open Sans"/>
          <w:i w:val="0"/>
          <w:iCs w:val="0"/>
          <w:caps w:val="0"/>
          <w:color w:val="000000"/>
          <w:spacing w:val="0"/>
          <w:sz w:val="21"/>
          <w:szCs w:val="21"/>
        </w:rPr>
      </w:pPr>
      <w:ins w:id="179" w:author="ws" w:date="2023-02-15T23:24:46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0" w:author="ws" w:date="2023-02-15T23:24:46Z"/>
          <w:rFonts w:hint="default" w:ascii="Open Sans" w:hAnsi="Open Sans" w:eastAsia="Open Sans" w:cs="Open Sans"/>
          <w:i w:val="0"/>
          <w:iCs w:val="0"/>
          <w:caps w:val="0"/>
          <w:color w:val="000000"/>
          <w:spacing w:val="0"/>
          <w:sz w:val="21"/>
          <w:szCs w:val="21"/>
        </w:rPr>
      </w:pPr>
      <w:ins w:id="181" w:author="ws" w:date="2023-02-15T23:24:46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2" w:author="ws" w:date="2023-02-15T23:24:46Z"/>
          <w:rFonts w:hint="default" w:ascii="Open Sans" w:hAnsi="Open Sans" w:eastAsia="Open Sans" w:cs="Open Sans"/>
          <w:i w:val="0"/>
          <w:iCs w:val="0"/>
          <w:caps w:val="0"/>
          <w:color w:val="000000"/>
          <w:spacing w:val="0"/>
          <w:sz w:val="21"/>
          <w:szCs w:val="21"/>
        </w:rPr>
      </w:pPr>
      <w:ins w:id="183" w:author="ws" w:date="2023-02-15T23:24:46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4" w:author="ws" w:date="2023-02-15T23:24:46Z"/>
          <w:rFonts w:hint="default" w:ascii="Open Sans" w:hAnsi="Open Sans" w:eastAsia="Open Sans" w:cs="Open Sans"/>
          <w:i w:val="0"/>
          <w:iCs w:val="0"/>
          <w:caps w:val="0"/>
          <w:color w:val="000000"/>
          <w:spacing w:val="0"/>
          <w:sz w:val="21"/>
          <w:szCs w:val="21"/>
        </w:rPr>
      </w:pPr>
      <w:ins w:id="185" w:author="ws" w:date="2023-02-15T23:24:46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6" w:author="ws" w:date="2023-02-15T23:24:46Z"/>
          <w:rFonts w:hint="default" w:ascii="Open Sans" w:hAnsi="Open Sans" w:eastAsia="Open Sans" w:cs="Open Sans"/>
          <w:i w:val="0"/>
          <w:iCs w:val="0"/>
          <w:caps w:val="0"/>
          <w:color w:val="000000"/>
          <w:spacing w:val="0"/>
          <w:sz w:val="21"/>
          <w:szCs w:val="21"/>
        </w:rPr>
      </w:pPr>
      <w:ins w:id="187" w:author="ws" w:date="2023-02-15T23:24:46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8" w:author="ws" w:date="2023-02-15T23:24:46Z"/>
          <w:rFonts w:hint="default" w:ascii="Open Sans" w:hAnsi="Open Sans" w:eastAsia="Open Sans" w:cs="Open Sans"/>
          <w:i w:val="0"/>
          <w:iCs w:val="0"/>
          <w:caps w:val="0"/>
          <w:color w:val="000000"/>
          <w:spacing w:val="0"/>
          <w:sz w:val="21"/>
          <w:szCs w:val="21"/>
        </w:rPr>
      </w:pPr>
      <w:ins w:id="189" w:author="ws" w:date="2023-02-15T23:24:46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0" w:author="ws" w:date="2023-02-15T23:24:46Z"/>
          <w:rFonts w:hint="default" w:ascii="Open Sans" w:hAnsi="Open Sans" w:eastAsia="Open Sans" w:cs="Open Sans"/>
          <w:i w:val="0"/>
          <w:iCs w:val="0"/>
          <w:caps w:val="0"/>
          <w:color w:val="000000"/>
          <w:spacing w:val="0"/>
          <w:sz w:val="21"/>
          <w:szCs w:val="21"/>
        </w:rPr>
      </w:pPr>
      <w:ins w:id="191" w:author="ws" w:date="2023-02-15T23:24:46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2" w:author="ws" w:date="2023-02-15T23:24:46Z"/>
          <w:rFonts w:hint="default" w:ascii="Open Sans" w:hAnsi="Open Sans" w:eastAsia="Open Sans" w:cs="Open Sans"/>
          <w:i w:val="0"/>
          <w:iCs w:val="0"/>
          <w:caps w:val="0"/>
          <w:color w:val="000000"/>
          <w:spacing w:val="0"/>
          <w:sz w:val="21"/>
          <w:szCs w:val="21"/>
        </w:rPr>
      </w:pPr>
      <w:ins w:id="193" w:author="ws" w:date="2023-02-15T23:24:46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4" w:author="ws" w:date="2023-02-15T23:24:46Z"/>
          <w:rFonts w:hint="eastAsia" w:ascii="Open Sans" w:hAnsi="Open Sans" w:eastAsia="SimSun" w:cs="Open Sans"/>
          <w:i w:val="0"/>
          <w:iCs w:val="0"/>
          <w:caps w:val="0"/>
          <w:color w:val="000000"/>
          <w:spacing w:val="0"/>
          <w:sz w:val="21"/>
          <w:szCs w:val="21"/>
          <w:lang w:eastAsia="zh-CN"/>
        </w:rPr>
      </w:pPr>
      <w:ins w:id="195" w:author="ws" w:date="2023-02-15T23:24:46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6" w:author="ws" w:date="2023-02-15T23:24:46Z"/>
          <w:rFonts w:hint="default" w:ascii="Open Sans" w:hAnsi="Open Sans" w:eastAsia="Open Sans" w:cs="Open Sans"/>
          <w:i w:val="0"/>
          <w:iCs w:val="0"/>
          <w:caps w:val="0"/>
          <w:color w:val="000000"/>
          <w:spacing w:val="0"/>
          <w:sz w:val="21"/>
          <w:szCs w:val="21"/>
        </w:rPr>
      </w:pPr>
      <w:ins w:id="197" w:author="ws" w:date="2023-02-15T23:24:46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8" w:author="ws" w:date="2023-02-15T23:24:46Z"/>
          <w:rFonts w:hint="default" w:ascii="Open Sans" w:hAnsi="Open Sans" w:eastAsia="Open Sans" w:cs="Open Sans"/>
          <w:i w:val="0"/>
          <w:iCs w:val="0"/>
          <w:caps w:val="0"/>
          <w:color w:val="000000"/>
          <w:spacing w:val="0"/>
          <w:sz w:val="21"/>
          <w:szCs w:val="21"/>
        </w:rPr>
      </w:pPr>
      <w:ins w:id="199" w:author="ws" w:date="2023-02-15T23:24:46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200" w:author="ws" w:date="2023-02-15T23:24:46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01" w:author="ws" w:date="2023-02-15T23:24:45Z"/>
          <w:rFonts w:ascii="Open Sans" w:hAnsi="Open Sans" w:eastAsia="Open Sans" w:cs="Open Sans"/>
          <w:i w:val="0"/>
          <w:iCs w:val="0"/>
          <w:caps w:val="0"/>
          <w:color w:val="000000"/>
          <w:spacing w:val="0"/>
          <w:sz w:val="21"/>
          <w:szCs w:val="21"/>
        </w:rPr>
      </w:pPr>
      <w:del w:id="20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03" w:author="ws" w:date="2023-02-15T23:24:45Z"/>
          <w:rFonts w:hint="default" w:ascii="Open Sans" w:hAnsi="Open Sans" w:eastAsia="Open Sans" w:cs="Open Sans"/>
          <w:i w:val="0"/>
          <w:iCs w:val="0"/>
          <w:caps w:val="0"/>
          <w:color w:val="000000"/>
          <w:spacing w:val="0"/>
          <w:sz w:val="21"/>
          <w:szCs w:val="21"/>
        </w:rPr>
      </w:pPr>
      <w:del w:id="20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05" w:author="ws" w:date="2023-02-15T23:24:45Z"/>
          <w:rFonts w:hint="default" w:ascii="Open Sans" w:hAnsi="Open Sans" w:eastAsia="Open Sans" w:cs="Open Sans"/>
          <w:i w:val="0"/>
          <w:iCs w:val="0"/>
          <w:caps w:val="0"/>
          <w:color w:val="000000"/>
          <w:spacing w:val="0"/>
          <w:sz w:val="21"/>
          <w:szCs w:val="21"/>
        </w:rPr>
      </w:pPr>
      <w:del w:id="20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07" w:author="ws" w:date="2023-02-15T23:24:45Z"/>
          <w:rFonts w:hint="default" w:ascii="Open Sans" w:hAnsi="Open Sans" w:eastAsia="Open Sans" w:cs="Open Sans"/>
          <w:i w:val="0"/>
          <w:iCs w:val="0"/>
          <w:caps w:val="0"/>
          <w:color w:val="000000"/>
          <w:spacing w:val="0"/>
          <w:sz w:val="21"/>
          <w:szCs w:val="21"/>
        </w:rPr>
      </w:pPr>
      <w:del w:id="20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09" w:author="ws" w:date="2023-02-15T23:24:45Z"/>
          <w:rFonts w:hint="default" w:ascii="Open Sans" w:hAnsi="Open Sans" w:eastAsia="Open Sans" w:cs="Open Sans"/>
          <w:i w:val="0"/>
          <w:iCs w:val="0"/>
          <w:caps w:val="0"/>
          <w:color w:val="000000"/>
          <w:spacing w:val="0"/>
          <w:sz w:val="21"/>
          <w:szCs w:val="21"/>
        </w:rPr>
      </w:pPr>
      <w:del w:id="21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11" w:author="ws" w:date="2023-02-15T23:24:45Z"/>
          <w:rFonts w:hint="default" w:ascii="Open Sans" w:hAnsi="Open Sans" w:eastAsia="Open Sans" w:cs="Open Sans"/>
          <w:i w:val="0"/>
          <w:iCs w:val="0"/>
          <w:caps w:val="0"/>
          <w:color w:val="000000"/>
          <w:spacing w:val="0"/>
          <w:sz w:val="21"/>
          <w:szCs w:val="21"/>
        </w:rPr>
      </w:pPr>
      <w:del w:id="21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13" w:author="ws" w:date="2023-02-15T23:24:45Z"/>
          <w:rFonts w:hint="default" w:ascii="Open Sans" w:hAnsi="Open Sans" w:eastAsia="Open Sans" w:cs="Open Sans"/>
          <w:i w:val="0"/>
          <w:iCs w:val="0"/>
          <w:caps w:val="0"/>
          <w:color w:val="000000"/>
          <w:spacing w:val="0"/>
          <w:sz w:val="21"/>
          <w:szCs w:val="21"/>
        </w:rPr>
      </w:pPr>
      <w:del w:id="21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15" w:author="ws" w:date="2023-02-15T23:24:45Z"/>
          <w:rFonts w:hint="default" w:ascii="Open Sans" w:hAnsi="Open Sans" w:eastAsia="Open Sans" w:cs="Open Sans"/>
          <w:i w:val="0"/>
          <w:iCs w:val="0"/>
          <w:caps w:val="0"/>
          <w:color w:val="000000"/>
          <w:spacing w:val="0"/>
          <w:sz w:val="21"/>
          <w:szCs w:val="21"/>
        </w:rPr>
      </w:pPr>
      <w:del w:id="21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17" w:author="ws" w:date="2023-02-15T23:24:45Z"/>
          <w:rFonts w:hint="default" w:ascii="Open Sans" w:hAnsi="Open Sans" w:eastAsia="Open Sans" w:cs="Open Sans"/>
          <w:i w:val="0"/>
          <w:iCs w:val="0"/>
          <w:caps w:val="0"/>
          <w:color w:val="000000"/>
          <w:spacing w:val="0"/>
          <w:sz w:val="21"/>
          <w:szCs w:val="21"/>
        </w:rPr>
      </w:pPr>
      <w:del w:id="21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19" w:author="ws" w:date="2023-02-15T23:24:45Z"/>
          <w:rFonts w:hint="default" w:ascii="Open Sans" w:hAnsi="Open Sans" w:eastAsia="Open Sans" w:cs="Open Sans"/>
          <w:i w:val="0"/>
          <w:iCs w:val="0"/>
          <w:caps w:val="0"/>
          <w:color w:val="000000"/>
          <w:spacing w:val="0"/>
          <w:sz w:val="21"/>
          <w:szCs w:val="21"/>
        </w:rPr>
      </w:pPr>
      <w:del w:id="22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21" w:author="ws" w:date="2023-02-15T23:24:45Z"/>
          <w:rFonts w:hint="default" w:ascii="Open Sans" w:hAnsi="Open Sans" w:eastAsia="Open Sans" w:cs="Open Sans"/>
          <w:i w:val="0"/>
          <w:iCs w:val="0"/>
          <w:caps w:val="0"/>
          <w:color w:val="000000"/>
          <w:spacing w:val="0"/>
          <w:sz w:val="21"/>
          <w:szCs w:val="21"/>
        </w:rPr>
      </w:pPr>
      <w:del w:id="22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23" w:author="ws" w:date="2023-02-15T23:24:45Z"/>
          <w:rFonts w:hint="default" w:ascii="Open Sans" w:hAnsi="Open Sans" w:eastAsia="Open Sans" w:cs="Open Sans"/>
          <w:i w:val="0"/>
          <w:iCs w:val="0"/>
          <w:caps w:val="0"/>
          <w:color w:val="000000"/>
          <w:spacing w:val="0"/>
          <w:sz w:val="21"/>
          <w:szCs w:val="21"/>
        </w:rPr>
      </w:pPr>
      <w:del w:id="22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25" w:author="ws" w:date="2023-02-15T23:24:45Z"/>
          <w:rFonts w:hint="default" w:ascii="Open Sans" w:hAnsi="Open Sans" w:eastAsia="Open Sans" w:cs="Open Sans"/>
          <w:i w:val="0"/>
          <w:iCs w:val="0"/>
          <w:caps w:val="0"/>
          <w:color w:val="000000"/>
          <w:spacing w:val="0"/>
          <w:sz w:val="21"/>
          <w:szCs w:val="21"/>
        </w:rPr>
      </w:pPr>
      <w:del w:id="22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27" w:author="ws" w:date="2023-02-15T23:24:45Z"/>
          <w:rFonts w:hint="default" w:ascii="Open Sans" w:hAnsi="Open Sans" w:eastAsia="Open Sans" w:cs="Open Sans"/>
          <w:i w:val="0"/>
          <w:iCs w:val="0"/>
          <w:caps w:val="0"/>
          <w:color w:val="000000"/>
          <w:spacing w:val="0"/>
          <w:sz w:val="21"/>
          <w:szCs w:val="21"/>
        </w:rPr>
      </w:pPr>
      <w:del w:id="22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29" w:author="ws" w:date="2023-02-15T23:24:45Z"/>
          <w:rFonts w:hint="default" w:ascii="Open Sans" w:hAnsi="Open Sans" w:eastAsia="Open Sans" w:cs="Open Sans"/>
          <w:i w:val="0"/>
          <w:iCs w:val="0"/>
          <w:caps w:val="0"/>
          <w:color w:val="000000"/>
          <w:spacing w:val="0"/>
          <w:sz w:val="21"/>
          <w:szCs w:val="21"/>
        </w:rPr>
      </w:pPr>
      <w:del w:id="23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31" w:author="ws" w:date="2023-02-15T23:24:45Z"/>
          <w:rFonts w:hint="default" w:ascii="Open Sans" w:hAnsi="Open Sans" w:eastAsia="Open Sans" w:cs="Open Sans"/>
          <w:i w:val="0"/>
          <w:iCs w:val="0"/>
          <w:caps w:val="0"/>
          <w:color w:val="000000"/>
          <w:spacing w:val="0"/>
          <w:sz w:val="21"/>
          <w:szCs w:val="21"/>
        </w:rPr>
      </w:pPr>
      <w:del w:id="23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33" w:author="ws" w:date="2023-02-15T23:24:45Z"/>
          <w:rFonts w:hint="default" w:ascii="Open Sans" w:hAnsi="Open Sans" w:eastAsia="Open Sans" w:cs="Open Sans"/>
          <w:i w:val="0"/>
          <w:iCs w:val="0"/>
          <w:caps w:val="0"/>
          <w:color w:val="000000"/>
          <w:spacing w:val="0"/>
          <w:sz w:val="21"/>
          <w:szCs w:val="21"/>
        </w:rPr>
      </w:pPr>
      <w:del w:id="23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35" w:author="ws" w:date="2023-02-15T23:24:45Z"/>
          <w:rFonts w:hint="default" w:ascii="Open Sans" w:hAnsi="Open Sans" w:eastAsia="Open Sans" w:cs="Open Sans"/>
          <w:i w:val="0"/>
          <w:iCs w:val="0"/>
          <w:caps w:val="0"/>
          <w:color w:val="000000"/>
          <w:spacing w:val="0"/>
          <w:sz w:val="21"/>
          <w:szCs w:val="21"/>
        </w:rPr>
      </w:pPr>
      <w:del w:id="23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37" w:author="ws" w:date="2023-02-15T23:24:45Z"/>
          <w:rFonts w:hint="default" w:ascii="Open Sans" w:hAnsi="Open Sans" w:eastAsia="Open Sans" w:cs="Open Sans"/>
          <w:i w:val="0"/>
          <w:iCs w:val="0"/>
          <w:caps w:val="0"/>
          <w:color w:val="000000"/>
          <w:spacing w:val="0"/>
          <w:sz w:val="21"/>
          <w:szCs w:val="21"/>
        </w:rPr>
      </w:pPr>
      <w:del w:id="23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39" w:author="ws" w:date="2023-02-15T23:24:45Z"/>
          <w:rFonts w:hint="default" w:ascii="Open Sans" w:hAnsi="Open Sans" w:eastAsia="Open Sans" w:cs="Open Sans"/>
          <w:i w:val="0"/>
          <w:iCs w:val="0"/>
          <w:caps w:val="0"/>
          <w:color w:val="000000"/>
          <w:spacing w:val="0"/>
          <w:sz w:val="21"/>
          <w:szCs w:val="21"/>
        </w:rPr>
      </w:pPr>
      <w:del w:id="24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41" w:author="ws" w:date="2023-02-15T23:24:45Z"/>
          <w:rFonts w:hint="default" w:ascii="Open Sans" w:hAnsi="Open Sans" w:eastAsia="Open Sans" w:cs="Open Sans"/>
          <w:i w:val="0"/>
          <w:iCs w:val="0"/>
          <w:caps w:val="0"/>
          <w:color w:val="000000"/>
          <w:spacing w:val="0"/>
          <w:sz w:val="21"/>
          <w:szCs w:val="21"/>
        </w:rPr>
      </w:pPr>
      <w:del w:id="24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43" w:author="ws" w:date="2023-02-15T23:24:45Z"/>
          <w:rFonts w:hint="default" w:ascii="Open Sans" w:hAnsi="Open Sans" w:eastAsia="Open Sans" w:cs="Open Sans"/>
          <w:i w:val="0"/>
          <w:iCs w:val="0"/>
          <w:caps w:val="0"/>
          <w:color w:val="000000"/>
          <w:spacing w:val="0"/>
          <w:sz w:val="21"/>
          <w:szCs w:val="21"/>
        </w:rPr>
      </w:pPr>
      <w:del w:id="24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45" w:author="ws" w:date="2023-02-15T23:24:45Z"/>
          <w:rFonts w:hint="default" w:ascii="Open Sans" w:hAnsi="Open Sans" w:eastAsia="Open Sans" w:cs="Open Sans"/>
          <w:i w:val="0"/>
          <w:iCs w:val="0"/>
          <w:caps w:val="0"/>
          <w:color w:val="000000"/>
          <w:spacing w:val="0"/>
          <w:sz w:val="21"/>
          <w:szCs w:val="21"/>
        </w:rPr>
      </w:pPr>
      <w:del w:id="24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47" w:author="ws" w:date="2023-02-15T23:24:45Z"/>
          <w:rFonts w:hint="default" w:ascii="Open Sans" w:hAnsi="Open Sans" w:eastAsia="Open Sans" w:cs="Open Sans"/>
          <w:i w:val="0"/>
          <w:iCs w:val="0"/>
          <w:caps w:val="0"/>
          <w:color w:val="000000"/>
          <w:spacing w:val="0"/>
          <w:sz w:val="21"/>
          <w:szCs w:val="21"/>
        </w:rPr>
      </w:pPr>
      <w:del w:id="24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49" w:author="ws" w:date="2023-02-15T23:24:45Z"/>
          <w:rFonts w:hint="default" w:ascii="Open Sans" w:hAnsi="Open Sans" w:eastAsia="Open Sans" w:cs="Open Sans"/>
          <w:i w:val="0"/>
          <w:iCs w:val="0"/>
          <w:caps w:val="0"/>
          <w:color w:val="000000"/>
          <w:spacing w:val="0"/>
          <w:sz w:val="21"/>
          <w:szCs w:val="21"/>
        </w:rPr>
      </w:pPr>
      <w:del w:id="25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51" w:author="ws" w:date="2023-02-15T23:24:45Z"/>
          <w:rFonts w:hint="default" w:ascii="Open Sans" w:hAnsi="Open Sans" w:eastAsia="Open Sans" w:cs="Open Sans"/>
          <w:i w:val="0"/>
          <w:iCs w:val="0"/>
          <w:caps w:val="0"/>
          <w:color w:val="000000"/>
          <w:spacing w:val="0"/>
          <w:sz w:val="21"/>
          <w:szCs w:val="21"/>
        </w:rPr>
      </w:pPr>
      <w:del w:id="25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53" w:author="ws" w:date="2023-02-15T23:24:45Z"/>
          <w:rFonts w:hint="default" w:ascii="Open Sans" w:hAnsi="Open Sans" w:eastAsia="Open Sans" w:cs="Open Sans"/>
          <w:i w:val="0"/>
          <w:iCs w:val="0"/>
          <w:caps w:val="0"/>
          <w:color w:val="000000"/>
          <w:spacing w:val="0"/>
          <w:sz w:val="21"/>
          <w:szCs w:val="21"/>
        </w:rPr>
      </w:pPr>
      <w:del w:id="25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55" w:author="ws" w:date="2023-02-15T23:24:45Z"/>
          <w:rFonts w:hint="default" w:ascii="Open Sans" w:hAnsi="Open Sans" w:eastAsia="Open Sans" w:cs="Open Sans"/>
          <w:i w:val="0"/>
          <w:iCs w:val="0"/>
          <w:caps w:val="0"/>
          <w:color w:val="000000"/>
          <w:spacing w:val="0"/>
          <w:sz w:val="21"/>
          <w:szCs w:val="21"/>
        </w:rPr>
      </w:pPr>
      <w:del w:id="25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57" w:author="ws" w:date="2023-02-15T23:24:45Z"/>
          <w:rFonts w:hint="default" w:ascii="Open Sans" w:hAnsi="Open Sans" w:eastAsia="Open Sans" w:cs="Open Sans"/>
          <w:i w:val="0"/>
          <w:iCs w:val="0"/>
          <w:caps w:val="0"/>
          <w:color w:val="000000"/>
          <w:spacing w:val="0"/>
          <w:sz w:val="21"/>
          <w:szCs w:val="21"/>
        </w:rPr>
      </w:pPr>
      <w:del w:id="25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59" w:author="ws" w:date="2023-02-15T23:24:45Z"/>
          <w:rFonts w:hint="default" w:ascii="Open Sans" w:hAnsi="Open Sans" w:eastAsia="Open Sans" w:cs="Open Sans"/>
          <w:i w:val="0"/>
          <w:iCs w:val="0"/>
          <w:caps w:val="0"/>
          <w:color w:val="000000"/>
          <w:spacing w:val="0"/>
          <w:sz w:val="21"/>
          <w:szCs w:val="21"/>
        </w:rPr>
      </w:pPr>
      <w:del w:id="26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61" w:author="ws" w:date="2023-02-15T23:24:45Z"/>
          <w:rFonts w:hint="default" w:ascii="Open Sans" w:hAnsi="Open Sans" w:eastAsia="Open Sans" w:cs="Open Sans"/>
          <w:i w:val="0"/>
          <w:iCs w:val="0"/>
          <w:caps w:val="0"/>
          <w:color w:val="000000"/>
          <w:spacing w:val="0"/>
          <w:sz w:val="21"/>
          <w:szCs w:val="21"/>
        </w:rPr>
      </w:pPr>
      <w:del w:id="26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63" w:author="ws" w:date="2023-02-15T23:24:45Z"/>
          <w:rFonts w:hint="default" w:ascii="Open Sans" w:hAnsi="Open Sans" w:eastAsia="Open Sans" w:cs="Open Sans"/>
          <w:i w:val="0"/>
          <w:iCs w:val="0"/>
          <w:caps w:val="0"/>
          <w:color w:val="000000"/>
          <w:spacing w:val="0"/>
          <w:sz w:val="21"/>
          <w:szCs w:val="21"/>
        </w:rPr>
      </w:pPr>
      <w:del w:id="26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65" w:author="ws" w:date="2023-02-15T23:24:45Z"/>
          <w:rFonts w:hint="default" w:ascii="Open Sans" w:hAnsi="Open Sans" w:eastAsia="Open Sans" w:cs="Open Sans"/>
          <w:i w:val="0"/>
          <w:iCs w:val="0"/>
          <w:caps w:val="0"/>
          <w:color w:val="000000"/>
          <w:spacing w:val="0"/>
          <w:sz w:val="21"/>
          <w:szCs w:val="21"/>
        </w:rPr>
      </w:pPr>
      <w:del w:id="26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67" w:author="ws" w:date="2023-02-15T23:24:45Z"/>
          <w:rFonts w:hint="default" w:ascii="Open Sans" w:hAnsi="Open Sans" w:eastAsia="Open Sans" w:cs="Open Sans"/>
          <w:i w:val="0"/>
          <w:iCs w:val="0"/>
          <w:caps w:val="0"/>
          <w:color w:val="000000"/>
          <w:spacing w:val="0"/>
          <w:sz w:val="21"/>
          <w:szCs w:val="21"/>
        </w:rPr>
      </w:pPr>
      <w:del w:id="26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69" w:author="ws" w:date="2023-02-15T23:24:45Z"/>
          <w:rFonts w:hint="default" w:ascii="Open Sans" w:hAnsi="Open Sans" w:eastAsia="Open Sans" w:cs="Open Sans"/>
          <w:i w:val="0"/>
          <w:iCs w:val="0"/>
          <w:caps w:val="0"/>
          <w:color w:val="000000"/>
          <w:spacing w:val="0"/>
          <w:sz w:val="21"/>
          <w:szCs w:val="21"/>
        </w:rPr>
      </w:pPr>
      <w:del w:id="27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71" w:author="ws" w:date="2023-02-15T23:24:45Z"/>
          <w:rFonts w:hint="default" w:ascii="Open Sans" w:hAnsi="Open Sans" w:eastAsia="Open Sans" w:cs="Open Sans"/>
          <w:i w:val="0"/>
          <w:iCs w:val="0"/>
          <w:caps w:val="0"/>
          <w:color w:val="000000"/>
          <w:spacing w:val="0"/>
          <w:sz w:val="21"/>
          <w:szCs w:val="21"/>
        </w:rPr>
      </w:pPr>
      <w:del w:id="27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73" w:author="ws" w:date="2023-02-15T23:24:45Z"/>
          <w:rFonts w:hint="default" w:ascii="Open Sans" w:hAnsi="Open Sans" w:eastAsia="Open Sans" w:cs="Open Sans"/>
          <w:i w:val="0"/>
          <w:iCs w:val="0"/>
          <w:caps w:val="0"/>
          <w:color w:val="000000"/>
          <w:spacing w:val="0"/>
          <w:sz w:val="21"/>
          <w:szCs w:val="21"/>
        </w:rPr>
      </w:pPr>
      <w:del w:id="27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75" w:author="ws" w:date="2023-02-15T23:24:45Z"/>
          <w:rFonts w:hint="default" w:ascii="Open Sans" w:hAnsi="Open Sans" w:eastAsia="Open Sans" w:cs="Open Sans"/>
          <w:i w:val="0"/>
          <w:iCs w:val="0"/>
          <w:caps w:val="0"/>
          <w:color w:val="000000"/>
          <w:spacing w:val="0"/>
          <w:sz w:val="21"/>
          <w:szCs w:val="21"/>
        </w:rPr>
      </w:pPr>
      <w:del w:id="27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77" w:author="ws" w:date="2023-02-15T23:24:45Z"/>
          <w:rFonts w:hint="default" w:ascii="Open Sans" w:hAnsi="Open Sans" w:eastAsia="Open Sans" w:cs="Open Sans"/>
          <w:i w:val="0"/>
          <w:iCs w:val="0"/>
          <w:caps w:val="0"/>
          <w:color w:val="000000"/>
          <w:spacing w:val="0"/>
          <w:sz w:val="21"/>
          <w:szCs w:val="21"/>
        </w:rPr>
      </w:pPr>
      <w:del w:id="27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79" w:author="ws" w:date="2023-02-15T23:24:45Z"/>
          <w:rFonts w:hint="default" w:ascii="Open Sans" w:hAnsi="Open Sans" w:eastAsia="Open Sans" w:cs="Open Sans"/>
          <w:i w:val="0"/>
          <w:iCs w:val="0"/>
          <w:caps w:val="0"/>
          <w:color w:val="000000"/>
          <w:spacing w:val="0"/>
          <w:sz w:val="21"/>
          <w:szCs w:val="21"/>
        </w:rPr>
      </w:pPr>
      <w:del w:id="28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81" w:author="ws" w:date="2023-02-15T23:24:45Z"/>
          <w:rFonts w:hint="default" w:ascii="Open Sans" w:hAnsi="Open Sans" w:eastAsia="Open Sans" w:cs="Open Sans"/>
          <w:i w:val="0"/>
          <w:iCs w:val="0"/>
          <w:caps w:val="0"/>
          <w:color w:val="000000"/>
          <w:spacing w:val="0"/>
          <w:sz w:val="21"/>
          <w:szCs w:val="21"/>
        </w:rPr>
      </w:pPr>
      <w:del w:id="28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83" w:author="ws" w:date="2023-02-15T23:24:45Z"/>
          <w:rFonts w:hint="default" w:ascii="Open Sans" w:hAnsi="Open Sans" w:eastAsia="Open Sans" w:cs="Open Sans"/>
          <w:i w:val="0"/>
          <w:iCs w:val="0"/>
          <w:caps w:val="0"/>
          <w:color w:val="000000"/>
          <w:spacing w:val="0"/>
          <w:sz w:val="21"/>
          <w:szCs w:val="21"/>
        </w:rPr>
      </w:pPr>
      <w:del w:id="28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85" w:author="ws" w:date="2023-02-15T23:24:45Z"/>
          <w:rFonts w:hint="default" w:ascii="Open Sans" w:hAnsi="Open Sans" w:eastAsia="Open Sans" w:cs="Open Sans"/>
          <w:i w:val="0"/>
          <w:iCs w:val="0"/>
          <w:caps w:val="0"/>
          <w:color w:val="000000"/>
          <w:spacing w:val="0"/>
          <w:sz w:val="21"/>
          <w:szCs w:val="21"/>
        </w:rPr>
      </w:pPr>
      <w:del w:id="28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87" w:author="ws" w:date="2023-02-15T23:24:45Z"/>
          <w:rFonts w:hint="default" w:ascii="Open Sans" w:hAnsi="Open Sans" w:eastAsia="Open Sans" w:cs="Open Sans"/>
          <w:i w:val="0"/>
          <w:iCs w:val="0"/>
          <w:caps w:val="0"/>
          <w:color w:val="000000"/>
          <w:spacing w:val="0"/>
          <w:sz w:val="21"/>
          <w:szCs w:val="21"/>
        </w:rPr>
      </w:pPr>
      <w:del w:id="28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89" w:author="ws" w:date="2023-02-15T23:24:45Z"/>
          <w:rFonts w:hint="default" w:ascii="Open Sans" w:hAnsi="Open Sans" w:eastAsia="Open Sans" w:cs="Open Sans"/>
          <w:i w:val="0"/>
          <w:iCs w:val="0"/>
          <w:caps w:val="0"/>
          <w:color w:val="000000"/>
          <w:spacing w:val="0"/>
          <w:sz w:val="21"/>
          <w:szCs w:val="21"/>
        </w:rPr>
      </w:pPr>
      <w:del w:id="29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91" w:author="ws" w:date="2023-02-15T23:24:45Z"/>
          <w:rFonts w:hint="default" w:ascii="Open Sans" w:hAnsi="Open Sans" w:eastAsia="Open Sans" w:cs="Open Sans"/>
          <w:i w:val="0"/>
          <w:iCs w:val="0"/>
          <w:caps w:val="0"/>
          <w:color w:val="000000"/>
          <w:spacing w:val="0"/>
          <w:sz w:val="21"/>
          <w:szCs w:val="21"/>
        </w:rPr>
      </w:pPr>
      <w:del w:id="29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93" w:author="ws" w:date="2023-02-15T23:24:45Z"/>
          <w:rFonts w:hint="default" w:ascii="Open Sans" w:hAnsi="Open Sans" w:eastAsia="Open Sans" w:cs="Open Sans"/>
          <w:i w:val="0"/>
          <w:iCs w:val="0"/>
          <w:caps w:val="0"/>
          <w:color w:val="000000"/>
          <w:spacing w:val="0"/>
          <w:sz w:val="21"/>
          <w:szCs w:val="21"/>
        </w:rPr>
      </w:pPr>
      <w:del w:id="29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95" w:author="ws" w:date="2023-02-15T23:24:45Z"/>
          <w:rFonts w:hint="default" w:ascii="Open Sans" w:hAnsi="Open Sans" w:eastAsia="Open Sans" w:cs="Open Sans"/>
          <w:i w:val="0"/>
          <w:iCs w:val="0"/>
          <w:caps w:val="0"/>
          <w:color w:val="000000"/>
          <w:spacing w:val="0"/>
          <w:sz w:val="21"/>
          <w:szCs w:val="21"/>
        </w:rPr>
      </w:pPr>
      <w:del w:id="29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97" w:author="ws" w:date="2023-02-15T23:24:45Z"/>
          <w:rFonts w:hint="default" w:ascii="Open Sans" w:hAnsi="Open Sans" w:eastAsia="Open Sans" w:cs="Open Sans"/>
          <w:i w:val="0"/>
          <w:iCs w:val="0"/>
          <w:caps w:val="0"/>
          <w:color w:val="000000"/>
          <w:spacing w:val="0"/>
          <w:sz w:val="21"/>
          <w:szCs w:val="21"/>
        </w:rPr>
      </w:pPr>
      <w:del w:id="29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299" w:author="ws" w:date="2023-02-15T23:24:45Z"/>
          <w:rFonts w:hint="default" w:ascii="Open Sans" w:hAnsi="Open Sans" w:eastAsia="Open Sans" w:cs="Open Sans"/>
          <w:i w:val="0"/>
          <w:iCs w:val="0"/>
          <w:caps w:val="0"/>
          <w:color w:val="000000"/>
          <w:spacing w:val="0"/>
          <w:sz w:val="21"/>
          <w:szCs w:val="21"/>
        </w:rPr>
      </w:pPr>
      <w:del w:id="30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01" w:author="ws" w:date="2023-02-15T23:24:45Z"/>
          <w:rFonts w:hint="default" w:ascii="Open Sans" w:hAnsi="Open Sans" w:eastAsia="Open Sans" w:cs="Open Sans"/>
          <w:i w:val="0"/>
          <w:iCs w:val="0"/>
          <w:caps w:val="0"/>
          <w:color w:val="000000"/>
          <w:spacing w:val="0"/>
          <w:sz w:val="21"/>
          <w:szCs w:val="21"/>
        </w:rPr>
      </w:pPr>
      <w:del w:id="30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03" w:author="ws" w:date="2023-02-15T23:24:45Z"/>
          <w:rFonts w:hint="default" w:ascii="Open Sans" w:hAnsi="Open Sans" w:eastAsia="Open Sans" w:cs="Open Sans"/>
          <w:i w:val="0"/>
          <w:iCs w:val="0"/>
          <w:caps w:val="0"/>
          <w:color w:val="000000"/>
          <w:spacing w:val="0"/>
          <w:sz w:val="21"/>
          <w:szCs w:val="21"/>
        </w:rPr>
      </w:pPr>
      <w:del w:id="30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05" w:author="ws" w:date="2023-02-15T23:24:45Z"/>
          <w:rFonts w:hint="default" w:ascii="Open Sans" w:hAnsi="Open Sans" w:eastAsia="Open Sans" w:cs="Open Sans"/>
          <w:i w:val="0"/>
          <w:iCs w:val="0"/>
          <w:caps w:val="0"/>
          <w:color w:val="000000"/>
          <w:spacing w:val="0"/>
          <w:sz w:val="21"/>
          <w:szCs w:val="21"/>
        </w:rPr>
      </w:pPr>
      <w:del w:id="30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07" w:author="ws" w:date="2023-02-15T23:24:45Z"/>
          <w:rFonts w:hint="default" w:ascii="Open Sans" w:hAnsi="Open Sans" w:eastAsia="Open Sans" w:cs="Open Sans"/>
          <w:i w:val="0"/>
          <w:iCs w:val="0"/>
          <w:caps w:val="0"/>
          <w:color w:val="000000"/>
          <w:spacing w:val="0"/>
          <w:sz w:val="21"/>
          <w:szCs w:val="21"/>
        </w:rPr>
      </w:pPr>
      <w:del w:id="30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09" w:author="ws" w:date="2023-02-15T23:24:45Z"/>
          <w:rFonts w:hint="default" w:ascii="Open Sans" w:hAnsi="Open Sans" w:eastAsia="Open Sans" w:cs="Open Sans"/>
          <w:i w:val="0"/>
          <w:iCs w:val="0"/>
          <w:caps w:val="0"/>
          <w:color w:val="000000"/>
          <w:spacing w:val="0"/>
          <w:sz w:val="21"/>
          <w:szCs w:val="21"/>
        </w:rPr>
      </w:pPr>
      <w:del w:id="31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11" w:author="ws" w:date="2023-02-15T23:24:45Z"/>
          <w:rFonts w:hint="default" w:ascii="Open Sans" w:hAnsi="Open Sans" w:eastAsia="Open Sans" w:cs="Open Sans"/>
          <w:i w:val="0"/>
          <w:iCs w:val="0"/>
          <w:caps w:val="0"/>
          <w:color w:val="000000"/>
          <w:spacing w:val="0"/>
          <w:sz w:val="21"/>
          <w:szCs w:val="21"/>
        </w:rPr>
      </w:pPr>
      <w:del w:id="31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13" w:author="ws" w:date="2023-02-15T23:24:45Z"/>
          <w:rFonts w:hint="default" w:ascii="Open Sans" w:hAnsi="Open Sans" w:eastAsia="Open Sans" w:cs="Open Sans"/>
          <w:i w:val="0"/>
          <w:iCs w:val="0"/>
          <w:caps w:val="0"/>
          <w:color w:val="000000"/>
          <w:spacing w:val="0"/>
          <w:sz w:val="21"/>
          <w:szCs w:val="21"/>
        </w:rPr>
      </w:pPr>
      <w:del w:id="31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15" w:author="ws" w:date="2023-02-15T23:24:45Z"/>
          <w:rFonts w:hint="default" w:ascii="Open Sans" w:hAnsi="Open Sans" w:eastAsia="Open Sans" w:cs="Open Sans"/>
          <w:i w:val="0"/>
          <w:iCs w:val="0"/>
          <w:caps w:val="0"/>
          <w:color w:val="000000"/>
          <w:spacing w:val="0"/>
          <w:sz w:val="21"/>
          <w:szCs w:val="21"/>
        </w:rPr>
      </w:pPr>
      <w:del w:id="31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17" w:author="ws" w:date="2023-02-15T23:24:45Z"/>
          <w:rFonts w:hint="default" w:ascii="Open Sans" w:hAnsi="Open Sans" w:eastAsia="Open Sans" w:cs="Open Sans"/>
          <w:i w:val="0"/>
          <w:iCs w:val="0"/>
          <w:caps w:val="0"/>
          <w:color w:val="000000"/>
          <w:spacing w:val="0"/>
          <w:sz w:val="21"/>
          <w:szCs w:val="21"/>
        </w:rPr>
      </w:pPr>
      <w:del w:id="31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19" w:author="ws" w:date="2023-02-15T23:24:45Z"/>
          <w:rFonts w:hint="default" w:ascii="Open Sans" w:hAnsi="Open Sans" w:eastAsia="Open Sans" w:cs="Open Sans"/>
          <w:i w:val="0"/>
          <w:iCs w:val="0"/>
          <w:caps w:val="0"/>
          <w:color w:val="000000"/>
          <w:spacing w:val="0"/>
          <w:sz w:val="21"/>
          <w:szCs w:val="21"/>
        </w:rPr>
      </w:pPr>
      <w:del w:id="32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21" w:author="ws" w:date="2023-02-15T23:24:45Z"/>
          <w:rFonts w:hint="default" w:ascii="Open Sans" w:hAnsi="Open Sans" w:eastAsia="Open Sans" w:cs="Open Sans"/>
          <w:i w:val="0"/>
          <w:iCs w:val="0"/>
          <w:caps w:val="0"/>
          <w:color w:val="000000"/>
          <w:spacing w:val="0"/>
          <w:sz w:val="21"/>
          <w:szCs w:val="21"/>
        </w:rPr>
      </w:pPr>
      <w:del w:id="32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23" w:author="ws" w:date="2023-02-15T23:24:45Z"/>
          <w:rFonts w:hint="default" w:ascii="Open Sans" w:hAnsi="Open Sans" w:eastAsia="Open Sans" w:cs="Open Sans"/>
          <w:i w:val="0"/>
          <w:iCs w:val="0"/>
          <w:caps w:val="0"/>
          <w:color w:val="000000"/>
          <w:spacing w:val="0"/>
          <w:sz w:val="21"/>
          <w:szCs w:val="21"/>
        </w:rPr>
      </w:pPr>
      <w:del w:id="32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25" w:author="ws" w:date="2023-02-15T23:24:45Z"/>
          <w:rFonts w:hint="default" w:ascii="Open Sans" w:hAnsi="Open Sans" w:eastAsia="Open Sans" w:cs="Open Sans"/>
          <w:i w:val="0"/>
          <w:iCs w:val="0"/>
          <w:caps w:val="0"/>
          <w:color w:val="000000"/>
          <w:spacing w:val="0"/>
          <w:sz w:val="21"/>
          <w:szCs w:val="21"/>
        </w:rPr>
      </w:pPr>
      <w:del w:id="32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27" w:author="ws" w:date="2023-02-15T23:24:45Z"/>
          <w:rFonts w:hint="default" w:ascii="Open Sans" w:hAnsi="Open Sans" w:eastAsia="Open Sans" w:cs="Open Sans"/>
          <w:i w:val="0"/>
          <w:iCs w:val="0"/>
          <w:caps w:val="0"/>
          <w:color w:val="000000"/>
          <w:spacing w:val="0"/>
          <w:sz w:val="21"/>
          <w:szCs w:val="21"/>
        </w:rPr>
      </w:pPr>
      <w:del w:id="32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29" w:author="ws" w:date="2023-02-15T23:24:45Z"/>
          <w:rFonts w:hint="default" w:ascii="Open Sans" w:hAnsi="Open Sans" w:eastAsia="Open Sans" w:cs="Open Sans"/>
          <w:i w:val="0"/>
          <w:iCs w:val="0"/>
          <w:caps w:val="0"/>
          <w:color w:val="000000"/>
          <w:spacing w:val="0"/>
          <w:sz w:val="21"/>
          <w:szCs w:val="21"/>
        </w:rPr>
      </w:pPr>
      <w:del w:id="33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31" w:author="ws" w:date="2023-02-15T23:24:45Z"/>
          <w:rFonts w:hint="default" w:ascii="Open Sans" w:hAnsi="Open Sans" w:eastAsia="Open Sans" w:cs="Open Sans"/>
          <w:i w:val="0"/>
          <w:iCs w:val="0"/>
          <w:caps w:val="0"/>
          <w:color w:val="000000"/>
          <w:spacing w:val="0"/>
          <w:sz w:val="21"/>
          <w:szCs w:val="21"/>
        </w:rPr>
      </w:pPr>
      <w:del w:id="33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33" w:author="ws" w:date="2023-02-15T23:24:45Z"/>
          <w:rFonts w:hint="default" w:ascii="Open Sans" w:hAnsi="Open Sans" w:eastAsia="Open Sans" w:cs="Open Sans"/>
          <w:i w:val="0"/>
          <w:iCs w:val="0"/>
          <w:caps w:val="0"/>
          <w:color w:val="000000"/>
          <w:spacing w:val="0"/>
          <w:sz w:val="21"/>
          <w:szCs w:val="21"/>
        </w:rPr>
      </w:pPr>
      <w:del w:id="33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35" w:author="ws" w:date="2023-02-15T23:24:45Z"/>
          <w:rFonts w:hint="default" w:ascii="Open Sans" w:hAnsi="Open Sans" w:eastAsia="Open Sans" w:cs="Open Sans"/>
          <w:i w:val="0"/>
          <w:iCs w:val="0"/>
          <w:caps w:val="0"/>
          <w:color w:val="000000"/>
          <w:spacing w:val="0"/>
          <w:sz w:val="21"/>
          <w:szCs w:val="21"/>
        </w:rPr>
      </w:pPr>
      <w:del w:id="33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37" w:author="ws" w:date="2023-02-15T23:24:45Z"/>
          <w:rFonts w:hint="default" w:ascii="Open Sans" w:hAnsi="Open Sans" w:eastAsia="Open Sans" w:cs="Open Sans"/>
          <w:i w:val="0"/>
          <w:iCs w:val="0"/>
          <w:caps w:val="0"/>
          <w:color w:val="000000"/>
          <w:spacing w:val="0"/>
          <w:sz w:val="21"/>
          <w:szCs w:val="21"/>
        </w:rPr>
      </w:pPr>
      <w:del w:id="33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39" w:author="ws" w:date="2023-02-15T23:24:45Z"/>
          <w:rFonts w:hint="default" w:ascii="Open Sans" w:hAnsi="Open Sans" w:eastAsia="Open Sans" w:cs="Open Sans"/>
          <w:i w:val="0"/>
          <w:iCs w:val="0"/>
          <w:caps w:val="0"/>
          <w:color w:val="000000"/>
          <w:spacing w:val="0"/>
          <w:sz w:val="21"/>
          <w:szCs w:val="21"/>
        </w:rPr>
      </w:pPr>
      <w:del w:id="34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41" w:author="ws" w:date="2023-02-15T23:24:45Z"/>
          <w:rFonts w:hint="default" w:ascii="Open Sans" w:hAnsi="Open Sans" w:eastAsia="Open Sans" w:cs="Open Sans"/>
          <w:i w:val="0"/>
          <w:iCs w:val="0"/>
          <w:caps w:val="0"/>
          <w:color w:val="000000"/>
          <w:spacing w:val="0"/>
          <w:sz w:val="21"/>
          <w:szCs w:val="21"/>
        </w:rPr>
      </w:pPr>
      <w:del w:id="34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43" w:author="ws" w:date="2023-02-15T23:24:45Z"/>
          <w:rFonts w:hint="default" w:ascii="Open Sans" w:hAnsi="Open Sans" w:eastAsia="Open Sans" w:cs="Open Sans"/>
          <w:i w:val="0"/>
          <w:iCs w:val="0"/>
          <w:caps w:val="0"/>
          <w:color w:val="000000"/>
          <w:spacing w:val="0"/>
          <w:sz w:val="21"/>
          <w:szCs w:val="21"/>
        </w:rPr>
      </w:pPr>
      <w:del w:id="34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45" w:author="ws" w:date="2023-02-15T23:24:45Z"/>
          <w:rFonts w:hint="default" w:ascii="Open Sans" w:hAnsi="Open Sans" w:eastAsia="Open Sans" w:cs="Open Sans"/>
          <w:i w:val="0"/>
          <w:iCs w:val="0"/>
          <w:caps w:val="0"/>
          <w:color w:val="000000"/>
          <w:spacing w:val="0"/>
          <w:sz w:val="21"/>
          <w:szCs w:val="21"/>
        </w:rPr>
      </w:pPr>
      <w:del w:id="34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47" w:author="ws" w:date="2023-02-15T23:24:45Z"/>
          <w:rFonts w:hint="default" w:ascii="Open Sans" w:hAnsi="Open Sans" w:eastAsia="Open Sans" w:cs="Open Sans"/>
          <w:i w:val="0"/>
          <w:iCs w:val="0"/>
          <w:caps w:val="0"/>
          <w:color w:val="000000"/>
          <w:spacing w:val="0"/>
          <w:sz w:val="21"/>
          <w:szCs w:val="21"/>
        </w:rPr>
      </w:pPr>
      <w:del w:id="34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49" w:author="ws" w:date="2023-02-15T23:24:45Z"/>
          <w:rFonts w:hint="default" w:ascii="Open Sans" w:hAnsi="Open Sans" w:eastAsia="Open Sans" w:cs="Open Sans"/>
          <w:i w:val="0"/>
          <w:iCs w:val="0"/>
          <w:caps w:val="0"/>
          <w:color w:val="000000"/>
          <w:spacing w:val="0"/>
          <w:sz w:val="21"/>
          <w:szCs w:val="21"/>
        </w:rPr>
      </w:pPr>
      <w:del w:id="35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51" w:author="ws" w:date="2023-02-15T23:24:45Z"/>
          <w:rFonts w:hint="default" w:ascii="Open Sans" w:hAnsi="Open Sans" w:eastAsia="Open Sans" w:cs="Open Sans"/>
          <w:i w:val="0"/>
          <w:iCs w:val="0"/>
          <w:caps w:val="0"/>
          <w:color w:val="000000"/>
          <w:spacing w:val="0"/>
          <w:sz w:val="21"/>
          <w:szCs w:val="21"/>
        </w:rPr>
      </w:pPr>
      <w:del w:id="35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53" w:author="ws" w:date="2023-02-15T23:24:45Z"/>
          <w:rFonts w:hint="default" w:ascii="Open Sans" w:hAnsi="Open Sans" w:eastAsia="Open Sans" w:cs="Open Sans"/>
          <w:i w:val="0"/>
          <w:iCs w:val="0"/>
          <w:caps w:val="0"/>
          <w:color w:val="000000"/>
          <w:spacing w:val="0"/>
          <w:sz w:val="21"/>
          <w:szCs w:val="21"/>
        </w:rPr>
      </w:pPr>
      <w:del w:id="35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55" w:author="ws" w:date="2023-02-15T23:24:45Z"/>
          <w:rFonts w:hint="default" w:ascii="Open Sans" w:hAnsi="Open Sans" w:eastAsia="Open Sans" w:cs="Open Sans"/>
          <w:i w:val="0"/>
          <w:iCs w:val="0"/>
          <w:caps w:val="0"/>
          <w:color w:val="000000"/>
          <w:spacing w:val="0"/>
          <w:sz w:val="21"/>
          <w:szCs w:val="21"/>
        </w:rPr>
      </w:pPr>
      <w:del w:id="35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57" w:author="ws" w:date="2023-02-15T23:24:45Z"/>
          <w:rFonts w:hint="default" w:ascii="Open Sans" w:hAnsi="Open Sans" w:eastAsia="Open Sans" w:cs="Open Sans"/>
          <w:i w:val="0"/>
          <w:iCs w:val="0"/>
          <w:caps w:val="0"/>
          <w:color w:val="000000"/>
          <w:spacing w:val="0"/>
          <w:sz w:val="21"/>
          <w:szCs w:val="21"/>
        </w:rPr>
      </w:pPr>
      <w:del w:id="35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59" w:author="ws" w:date="2023-02-15T23:24:45Z"/>
          <w:rFonts w:hint="default" w:ascii="Open Sans" w:hAnsi="Open Sans" w:eastAsia="Open Sans" w:cs="Open Sans"/>
          <w:i w:val="0"/>
          <w:iCs w:val="0"/>
          <w:caps w:val="0"/>
          <w:color w:val="000000"/>
          <w:spacing w:val="0"/>
          <w:sz w:val="21"/>
          <w:szCs w:val="21"/>
        </w:rPr>
      </w:pPr>
      <w:del w:id="36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61" w:author="ws" w:date="2023-02-15T23:24:45Z"/>
          <w:rFonts w:hint="default" w:ascii="Open Sans" w:hAnsi="Open Sans" w:eastAsia="Open Sans" w:cs="Open Sans"/>
          <w:i w:val="0"/>
          <w:iCs w:val="0"/>
          <w:caps w:val="0"/>
          <w:color w:val="000000"/>
          <w:spacing w:val="0"/>
          <w:sz w:val="21"/>
          <w:szCs w:val="21"/>
        </w:rPr>
      </w:pPr>
      <w:del w:id="36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63" w:author="ws" w:date="2023-02-15T23:24:45Z"/>
          <w:rFonts w:hint="default" w:ascii="Open Sans" w:hAnsi="Open Sans" w:eastAsia="Open Sans" w:cs="Open Sans"/>
          <w:i w:val="0"/>
          <w:iCs w:val="0"/>
          <w:caps w:val="0"/>
          <w:color w:val="000000"/>
          <w:spacing w:val="0"/>
          <w:sz w:val="21"/>
          <w:szCs w:val="21"/>
        </w:rPr>
      </w:pPr>
      <w:del w:id="36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65" w:author="ws" w:date="2023-02-15T23:24:45Z"/>
          <w:rFonts w:hint="default" w:ascii="Open Sans" w:hAnsi="Open Sans" w:eastAsia="Open Sans" w:cs="Open Sans"/>
          <w:i w:val="0"/>
          <w:iCs w:val="0"/>
          <w:caps w:val="0"/>
          <w:color w:val="000000"/>
          <w:spacing w:val="0"/>
          <w:sz w:val="21"/>
          <w:szCs w:val="21"/>
        </w:rPr>
      </w:pPr>
      <w:del w:id="36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67" w:author="ws" w:date="2023-02-15T23:24:45Z"/>
          <w:rFonts w:hint="default" w:ascii="Open Sans" w:hAnsi="Open Sans" w:eastAsia="Open Sans" w:cs="Open Sans"/>
          <w:i w:val="0"/>
          <w:iCs w:val="0"/>
          <w:caps w:val="0"/>
          <w:color w:val="000000"/>
          <w:spacing w:val="0"/>
          <w:sz w:val="21"/>
          <w:szCs w:val="21"/>
        </w:rPr>
      </w:pPr>
      <w:del w:id="36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69" w:author="ws" w:date="2023-02-15T23:24:45Z"/>
          <w:rFonts w:hint="default" w:ascii="Open Sans" w:hAnsi="Open Sans" w:eastAsia="Open Sans" w:cs="Open Sans"/>
          <w:i w:val="0"/>
          <w:iCs w:val="0"/>
          <w:caps w:val="0"/>
          <w:color w:val="000000"/>
          <w:spacing w:val="0"/>
          <w:sz w:val="21"/>
          <w:szCs w:val="21"/>
        </w:rPr>
      </w:pPr>
      <w:del w:id="37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71" w:author="ws" w:date="2023-02-15T23:24:45Z"/>
          <w:rFonts w:hint="default" w:ascii="Open Sans" w:hAnsi="Open Sans" w:eastAsia="Open Sans" w:cs="Open Sans"/>
          <w:i w:val="0"/>
          <w:iCs w:val="0"/>
          <w:caps w:val="0"/>
          <w:color w:val="000000"/>
          <w:spacing w:val="0"/>
          <w:sz w:val="21"/>
          <w:szCs w:val="21"/>
        </w:rPr>
      </w:pPr>
      <w:del w:id="37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73" w:author="ws" w:date="2023-02-15T23:24:45Z"/>
          <w:rFonts w:hint="default" w:ascii="Open Sans" w:hAnsi="Open Sans" w:eastAsia="Open Sans" w:cs="Open Sans"/>
          <w:i w:val="0"/>
          <w:iCs w:val="0"/>
          <w:caps w:val="0"/>
          <w:color w:val="000000"/>
          <w:spacing w:val="0"/>
          <w:sz w:val="21"/>
          <w:szCs w:val="21"/>
        </w:rPr>
      </w:pPr>
      <w:del w:id="37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75" w:author="ws" w:date="2023-02-15T23:24:45Z"/>
          <w:rFonts w:hint="default" w:ascii="Open Sans" w:hAnsi="Open Sans" w:eastAsia="Open Sans" w:cs="Open Sans"/>
          <w:i w:val="0"/>
          <w:iCs w:val="0"/>
          <w:caps w:val="0"/>
          <w:color w:val="000000"/>
          <w:spacing w:val="0"/>
          <w:sz w:val="21"/>
          <w:szCs w:val="21"/>
        </w:rPr>
      </w:pPr>
      <w:del w:id="37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77" w:author="ws" w:date="2023-02-15T23:24:45Z"/>
          <w:rFonts w:hint="default" w:ascii="Open Sans" w:hAnsi="Open Sans" w:eastAsia="Open Sans" w:cs="Open Sans"/>
          <w:i w:val="0"/>
          <w:iCs w:val="0"/>
          <w:caps w:val="0"/>
          <w:color w:val="000000"/>
          <w:spacing w:val="0"/>
          <w:sz w:val="21"/>
          <w:szCs w:val="21"/>
        </w:rPr>
      </w:pPr>
      <w:del w:id="37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79" w:author="ws" w:date="2023-02-15T23:24:45Z"/>
          <w:rFonts w:hint="default" w:ascii="Open Sans" w:hAnsi="Open Sans" w:eastAsia="Open Sans" w:cs="Open Sans"/>
          <w:i w:val="0"/>
          <w:iCs w:val="0"/>
          <w:caps w:val="0"/>
          <w:color w:val="000000"/>
          <w:spacing w:val="0"/>
          <w:sz w:val="21"/>
          <w:szCs w:val="21"/>
        </w:rPr>
      </w:pPr>
      <w:del w:id="38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81" w:author="ws" w:date="2023-02-15T23:24:45Z"/>
          <w:rFonts w:hint="default" w:ascii="Open Sans" w:hAnsi="Open Sans" w:eastAsia="Open Sans" w:cs="Open Sans"/>
          <w:i w:val="0"/>
          <w:iCs w:val="0"/>
          <w:caps w:val="0"/>
          <w:color w:val="000000"/>
          <w:spacing w:val="0"/>
          <w:sz w:val="21"/>
          <w:szCs w:val="21"/>
        </w:rPr>
      </w:pPr>
      <w:del w:id="38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83" w:author="ws" w:date="2023-02-15T23:24:45Z"/>
          <w:rFonts w:hint="default" w:ascii="Open Sans" w:hAnsi="Open Sans" w:eastAsia="Open Sans" w:cs="Open Sans"/>
          <w:i w:val="0"/>
          <w:iCs w:val="0"/>
          <w:caps w:val="0"/>
          <w:color w:val="000000"/>
          <w:spacing w:val="0"/>
          <w:sz w:val="21"/>
          <w:szCs w:val="21"/>
        </w:rPr>
      </w:pPr>
      <w:del w:id="38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85" w:author="ws" w:date="2023-02-15T23:24:45Z"/>
          <w:rFonts w:hint="default" w:ascii="Open Sans" w:hAnsi="Open Sans" w:eastAsia="Open Sans" w:cs="Open Sans"/>
          <w:i w:val="0"/>
          <w:iCs w:val="0"/>
          <w:caps w:val="0"/>
          <w:color w:val="000000"/>
          <w:spacing w:val="0"/>
          <w:sz w:val="21"/>
          <w:szCs w:val="21"/>
        </w:rPr>
      </w:pPr>
      <w:del w:id="38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87" w:author="ws" w:date="2023-02-15T23:24:45Z"/>
          <w:rFonts w:hint="default" w:ascii="Open Sans" w:hAnsi="Open Sans" w:eastAsia="Open Sans" w:cs="Open Sans"/>
          <w:i w:val="0"/>
          <w:iCs w:val="0"/>
          <w:caps w:val="0"/>
          <w:color w:val="000000"/>
          <w:spacing w:val="0"/>
          <w:sz w:val="21"/>
          <w:szCs w:val="21"/>
        </w:rPr>
      </w:pPr>
      <w:del w:id="38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89" w:author="ws" w:date="2023-02-15T23:24:45Z"/>
          <w:rFonts w:hint="default" w:ascii="Open Sans" w:hAnsi="Open Sans" w:eastAsia="Open Sans" w:cs="Open Sans"/>
          <w:i w:val="0"/>
          <w:iCs w:val="0"/>
          <w:caps w:val="0"/>
          <w:color w:val="000000"/>
          <w:spacing w:val="0"/>
          <w:sz w:val="21"/>
          <w:szCs w:val="21"/>
        </w:rPr>
      </w:pPr>
      <w:del w:id="39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Nulla sed odio ornare augue dapibus elementum et quis purus. Praesent porttitor ex at sodales placerat. Interdum et malesuada fames ac ante ipsum primis in faucibus. Duis condimentum turpis eget ligula maximus maximus. Nulla vitae eros sem. Vestibulum nunc justo, pretium eget diam vel, suscipit scelerisque urna. Ut sagittis quam ut est gravida, id feugiat libero fermentum. Curabitur dolor lorem, semper nec elementum et, pretium eu felis. Curabitur sodales mauris risus. Orci varius natoque penatibus et magnis dis parturient montes, nascetur ridiculus mus. Fusce eros metus, mattis non blandit sit amet, consequat sed magna. Pellentesque sagittis porttitor lectus, in rhoncus orci faucibus eu. Aenean egestas, nunc quis mattis faucibus, mauris ipsum mollis nibh, nec hendrerit lacus risus cursus felis.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91" w:author="ws" w:date="2023-02-15T23:24:45Z"/>
          <w:rFonts w:hint="default" w:ascii="Open Sans" w:hAnsi="Open Sans" w:eastAsia="Open Sans" w:cs="Open Sans"/>
          <w:i w:val="0"/>
          <w:iCs w:val="0"/>
          <w:caps w:val="0"/>
          <w:color w:val="000000"/>
          <w:spacing w:val="0"/>
          <w:sz w:val="21"/>
          <w:szCs w:val="21"/>
        </w:rPr>
      </w:pPr>
      <w:del w:id="392"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93" w:author="ws" w:date="2023-02-15T23:24:45Z"/>
          <w:rFonts w:hint="default" w:ascii="Open Sans" w:hAnsi="Open Sans" w:eastAsia="Open Sans" w:cs="Open Sans"/>
          <w:i w:val="0"/>
          <w:iCs w:val="0"/>
          <w:caps w:val="0"/>
          <w:color w:val="000000"/>
          <w:spacing w:val="0"/>
          <w:sz w:val="21"/>
          <w:szCs w:val="21"/>
        </w:rPr>
      </w:pPr>
      <w:del w:id="394"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95" w:author="ws" w:date="2023-02-15T23:24:45Z"/>
          <w:rFonts w:hint="eastAsia" w:ascii="Open Sans" w:hAnsi="Open Sans" w:eastAsia="SimSun" w:cs="Open Sans"/>
          <w:i w:val="0"/>
          <w:iCs w:val="0"/>
          <w:caps w:val="0"/>
          <w:color w:val="000000"/>
          <w:spacing w:val="0"/>
          <w:sz w:val="21"/>
          <w:szCs w:val="21"/>
          <w:lang w:eastAsia="zh-CN"/>
        </w:rPr>
      </w:pPr>
      <w:del w:id="396"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Nulla consectetur, felis ac tempor euismod, mi mi feugiat sem, sit amet tristique sapien eros quis odio. Praesent vel mollis tellus. Nunc non lectus mattis, dictum erat at, congue diam. Etiam sed velit purus. Quisque molestie enim at leo interdum, quis sodales metus ultricies. Class aptent taciti sociosqu ad litora torquent per conubia nostra, per inceptos himenaeos. Vestibulum in blandit neque. Pellentesque arcu orci, vestibulum eu molestie et, pulvinar eu ex. Quisque sed blandit nisl. Ut lobortis faucibus aliquam. Aliquam erat volutpat. Vivamus ullamcorper dolor sed fringilla tincidunt.</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97" w:author="ws" w:date="2023-02-15T23:24:45Z"/>
          <w:rFonts w:hint="default" w:ascii="Open Sans" w:hAnsi="Open Sans" w:eastAsia="Open Sans" w:cs="Open Sans"/>
          <w:i w:val="0"/>
          <w:iCs w:val="0"/>
          <w:caps w:val="0"/>
          <w:color w:val="000000"/>
          <w:spacing w:val="0"/>
          <w:sz w:val="21"/>
          <w:szCs w:val="21"/>
        </w:rPr>
      </w:pPr>
      <w:del w:id="398"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del w:id="399" w:author="ws" w:date="2023-02-15T23:24:45Z"/>
          <w:rFonts w:hint="default" w:ascii="Open Sans" w:hAnsi="Open Sans" w:eastAsia="Open Sans" w:cs="Open Sans"/>
          <w:i w:val="0"/>
          <w:iCs w:val="0"/>
          <w:caps w:val="0"/>
          <w:color w:val="000000"/>
          <w:spacing w:val="0"/>
          <w:sz w:val="21"/>
          <w:szCs w:val="21"/>
        </w:rPr>
      </w:pPr>
      <w:del w:id="400" w:author="ws" w:date="2023-02-15T23:24:45Z">
        <w:r>
          <w:rPr>
            <w:rFonts w:hint="default" w:ascii="Open Sans" w:hAnsi="Open Sans" w:eastAsia="Open Sans" w:cs="Open Sans"/>
            <w:i w:val="0"/>
            <w:iCs w:val="0"/>
            <w:caps w:val="0"/>
            <w:color w:val="000000"/>
            <w:spacing w:val="0"/>
            <w:sz w:val="21"/>
            <w:szCs w:val="21"/>
            <w:bdr w:val="none" w:color="auto" w:sz="0" w:space="0"/>
            <w:shd w:val="clear" w:fill="FFFFFF"/>
          </w:rPr>
          <w:delTex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delText>
        </w:r>
      </w:del>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01" w:author="ws" w:date="2023-02-15T23:24:46Z"/>
          <w:rFonts w:ascii="Open Sans" w:hAnsi="Open Sans" w:eastAsia="Open Sans" w:cs="Open Sans"/>
          <w:i w:val="0"/>
          <w:iCs w:val="0"/>
          <w:caps w:val="0"/>
          <w:color w:val="000000"/>
          <w:spacing w:val="0"/>
          <w:sz w:val="21"/>
          <w:szCs w:val="21"/>
        </w:rPr>
      </w:pPr>
      <w:ins w:id="402" w:author="ws" w:date="2023-02-15T23:24:46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03" w:author="ws" w:date="2023-02-15T23:24:46Z"/>
          <w:rFonts w:hint="default" w:ascii="Open Sans" w:hAnsi="Open Sans" w:eastAsia="Open Sans" w:cs="Open Sans"/>
          <w:i w:val="0"/>
          <w:iCs w:val="0"/>
          <w:caps w:val="0"/>
          <w:color w:val="000000"/>
          <w:spacing w:val="0"/>
          <w:sz w:val="21"/>
          <w:szCs w:val="21"/>
        </w:rPr>
      </w:pPr>
      <w:ins w:id="404" w:author="ws" w:date="2023-02-15T23:24:46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05" w:author="ws" w:date="2023-02-15T23:24:46Z"/>
          <w:rFonts w:hint="default" w:ascii="Open Sans" w:hAnsi="Open Sans" w:eastAsia="Open Sans" w:cs="Open Sans"/>
          <w:i w:val="0"/>
          <w:iCs w:val="0"/>
          <w:caps w:val="0"/>
          <w:color w:val="000000"/>
          <w:spacing w:val="0"/>
          <w:sz w:val="21"/>
          <w:szCs w:val="21"/>
        </w:rPr>
      </w:pPr>
      <w:ins w:id="406" w:author="ws" w:date="2023-02-15T23:24:46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07" w:author="ws" w:date="2023-02-15T23:24:46Z"/>
          <w:rFonts w:hint="default" w:ascii="Open Sans" w:hAnsi="Open Sans" w:eastAsia="Open Sans" w:cs="Open Sans"/>
          <w:i w:val="0"/>
          <w:iCs w:val="0"/>
          <w:caps w:val="0"/>
          <w:color w:val="000000"/>
          <w:spacing w:val="0"/>
          <w:sz w:val="21"/>
          <w:szCs w:val="21"/>
        </w:rPr>
      </w:pPr>
      <w:ins w:id="408" w:author="ws" w:date="2023-02-15T23:24:46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09" w:author="ws" w:date="2023-02-15T23:24:46Z"/>
          <w:rFonts w:hint="default" w:ascii="Open Sans" w:hAnsi="Open Sans" w:eastAsia="Open Sans" w:cs="Open Sans"/>
          <w:i w:val="0"/>
          <w:iCs w:val="0"/>
          <w:caps w:val="0"/>
          <w:color w:val="000000"/>
          <w:spacing w:val="0"/>
          <w:sz w:val="21"/>
          <w:szCs w:val="21"/>
        </w:rPr>
      </w:pPr>
      <w:ins w:id="410" w:author="ws" w:date="2023-02-15T23:24:46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11" w:author="ws" w:date="2023-02-15T23:24:46Z"/>
          <w:rFonts w:hint="default" w:ascii="Open Sans" w:hAnsi="Open Sans" w:eastAsia="Open Sans" w:cs="Open Sans"/>
          <w:i w:val="0"/>
          <w:iCs w:val="0"/>
          <w:caps w:val="0"/>
          <w:color w:val="000000"/>
          <w:spacing w:val="0"/>
          <w:sz w:val="21"/>
          <w:szCs w:val="21"/>
        </w:rPr>
      </w:pPr>
      <w:ins w:id="412" w:author="ws" w:date="2023-02-15T23:24:46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13" w:author="ws" w:date="2023-02-15T23:24:46Z"/>
          <w:rFonts w:hint="default" w:ascii="Open Sans" w:hAnsi="Open Sans" w:eastAsia="Open Sans" w:cs="Open Sans"/>
          <w:i w:val="0"/>
          <w:iCs w:val="0"/>
          <w:caps w:val="0"/>
          <w:color w:val="000000"/>
          <w:spacing w:val="0"/>
          <w:sz w:val="21"/>
          <w:szCs w:val="21"/>
        </w:rPr>
      </w:pPr>
      <w:ins w:id="414" w:author="ws" w:date="2023-02-15T23:24:46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15" w:author="ws" w:date="2023-02-15T23:24:46Z"/>
          <w:rFonts w:hint="default" w:ascii="Open Sans" w:hAnsi="Open Sans" w:eastAsia="Open Sans" w:cs="Open Sans"/>
          <w:i w:val="0"/>
          <w:iCs w:val="0"/>
          <w:caps w:val="0"/>
          <w:color w:val="000000"/>
          <w:spacing w:val="0"/>
          <w:sz w:val="21"/>
          <w:szCs w:val="21"/>
        </w:rPr>
      </w:pPr>
      <w:ins w:id="416" w:author="ws" w:date="2023-02-15T23:24:46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17" w:author="ws" w:date="2023-02-15T23:24:46Z"/>
          <w:rFonts w:hint="default" w:ascii="Open Sans" w:hAnsi="Open Sans" w:eastAsia="Open Sans" w:cs="Open Sans"/>
          <w:i w:val="0"/>
          <w:iCs w:val="0"/>
          <w:caps w:val="0"/>
          <w:color w:val="000000"/>
          <w:spacing w:val="0"/>
          <w:sz w:val="21"/>
          <w:szCs w:val="21"/>
        </w:rPr>
      </w:pPr>
      <w:ins w:id="418" w:author="ws" w:date="2023-02-15T23:24:46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19" w:author="ws" w:date="2023-02-15T23:24:46Z"/>
          <w:rFonts w:hint="default" w:ascii="Open Sans" w:hAnsi="Open Sans" w:eastAsia="Open Sans" w:cs="Open Sans"/>
          <w:i w:val="0"/>
          <w:iCs w:val="0"/>
          <w:caps w:val="0"/>
          <w:color w:val="000000"/>
          <w:spacing w:val="0"/>
          <w:sz w:val="21"/>
          <w:szCs w:val="21"/>
        </w:rPr>
      </w:pPr>
      <w:ins w:id="420" w:author="ws" w:date="2023-02-15T23:24:46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21" w:author="ws" w:date="2023-02-15T23:24:46Z"/>
          <w:rFonts w:hint="default" w:ascii="Open Sans" w:hAnsi="Open Sans" w:eastAsia="Open Sans" w:cs="Open Sans"/>
          <w:i w:val="0"/>
          <w:iCs w:val="0"/>
          <w:caps w:val="0"/>
          <w:color w:val="000000"/>
          <w:spacing w:val="0"/>
          <w:sz w:val="21"/>
          <w:szCs w:val="21"/>
        </w:rPr>
      </w:pPr>
      <w:ins w:id="422" w:author="ws" w:date="2023-02-15T23:24:46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23" w:author="ws" w:date="2023-02-15T23:24:46Z"/>
          <w:rFonts w:hint="default" w:ascii="Open Sans" w:hAnsi="Open Sans" w:eastAsia="Open Sans" w:cs="Open Sans"/>
          <w:i w:val="0"/>
          <w:iCs w:val="0"/>
          <w:caps w:val="0"/>
          <w:color w:val="000000"/>
          <w:spacing w:val="0"/>
          <w:sz w:val="21"/>
          <w:szCs w:val="21"/>
        </w:rPr>
      </w:pPr>
      <w:ins w:id="424" w:author="ws" w:date="2023-02-15T23:24:46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25" w:author="ws" w:date="2023-02-15T23:24:46Z"/>
          <w:rFonts w:hint="default" w:ascii="Open Sans" w:hAnsi="Open Sans" w:eastAsia="Open Sans" w:cs="Open Sans"/>
          <w:i w:val="0"/>
          <w:iCs w:val="0"/>
          <w:caps w:val="0"/>
          <w:color w:val="000000"/>
          <w:spacing w:val="0"/>
          <w:sz w:val="21"/>
          <w:szCs w:val="21"/>
        </w:rPr>
      </w:pPr>
      <w:ins w:id="426" w:author="ws" w:date="2023-02-15T23:24:46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27" w:author="ws" w:date="2023-02-15T23:24:46Z"/>
          <w:rFonts w:hint="default" w:ascii="Open Sans" w:hAnsi="Open Sans" w:eastAsia="Open Sans" w:cs="Open Sans"/>
          <w:i w:val="0"/>
          <w:iCs w:val="0"/>
          <w:caps w:val="0"/>
          <w:color w:val="000000"/>
          <w:spacing w:val="0"/>
          <w:sz w:val="21"/>
          <w:szCs w:val="21"/>
        </w:rPr>
      </w:pPr>
      <w:ins w:id="428" w:author="ws" w:date="2023-02-15T23:24:46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29" w:author="ws" w:date="2023-02-15T23:24:46Z"/>
          <w:rFonts w:hint="default" w:ascii="Open Sans" w:hAnsi="Open Sans" w:eastAsia="Open Sans" w:cs="Open Sans"/>
          <w:i w:val="0"/>
          <w:iCs w:val="0"/>
          <w:caps w:val="0"/>
          <w:color w:val="000000"/>
          <w:spacing w:val="0"/>
          <w:sz w:val="21"/>
          <w:szCs w:val="21"/>
        </w:rPr>
      </w:pPr>
      <w:ins w:id="430" w:author="ws" w:date="2023-02-15T23:24:46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31" w:author="ws" w:date="2023-02-15T23:24:46Z"/>
          <w:rFonts w:hint="default" w:ascii="Open Sans" w:hAnsi="Open Sans" w:eastAsia="Open Sans" w:cs="Open Sans"/>
          <w:i w:val="0"/>
          <w:iCs w:val="0"/>
          <w:caps w:val="0"/>
          <w:color w:val="000000"/>
          <w:spacing w:val="0"/>
          <w:sz w:val="21"/>
          <w:szCs w:val="21"/>
        </w:rPr>
      </w:pPr>
      <w:ins w:id="432" w:author="ws" w:date="2023-02-15T23:24:46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33" w:author="ws" w:date="2023-02-15T23:24:46Z"/>
          <w:rFonts w:hint="default" w:ascii="Open Sans" w:hAnsi="Open Sans" w:eastAsia="Open Sans" w:cs="Open Sans"/>
          <w:i w:val="0"/>
          <w:iCs w:val="0"/>
          <w:caps w:val="0"/>
          <w:color w:val="000000"/>
          <w:spacing w:val="0"/>
          <w:sz w:val="21"/>
          <w:szCs w:val="21"/>
        </w:rPr>
      </w:pPr>
      <w:ins w:id="434" w:author="ws" w:date="2023-02-15T23:24:46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35" w:author="ws" w:date="2023-02-15T23:24:46Z"/>
          <w:rFonts w:hint="default" w:ascii="Open Sans" w:hAnsi="Open Sans" w:eastAsia="Open Sans" w:cs="Open Sans"/>
          <w:i w:val="0"/>
          <w:iCs w:val="0"/>
          <w:caps w:val="0"/>
          <w:color w:val="000000"/>
          <w:spacing w:val="0"/>
          <w:sz w:val="21"/>
          <w:szCs w:val="21"/>
        </w:rPr>
      </w:pPr>
      <w:ins w:id="436" w:author="ws" w:date="2023-02-15T23:24:46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37" w:author="ws" w:date="2023-02-15T23:24:46Z"/>
          <w:rFonts w:hint="default" w:ascii="Open Sans" w:hAnsi="Open Sans" w:eastAsia="Open Sans" w:cs="Open Sans"/>
          <w:i w:val="0"/>
          <w:iCs w:val="0"/>
          <w:caps w:val="0"/>
          <w:color w:val="000000"/>
          <w:spacing w:val="0"/>
          <w:sz w:val="21"/>
          <w:szCs w:val="21"/>
        </w:rPr>
      </w:pPr>
      <w:ins w:id="438" w:author="ws" w:date="2023-02-15T23:24:46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39" w:author="ws" w:date="2023-02-15T23:24:46Z"/>
          <w:rFonts w:hint="default" w:ascii="Open Sans" w:hAnsi="Open Sans" w:eastAsia="Open Sans" w:cs="Open Sans"/>
          <w:i w:val="0"/>
          <w:iCs w:val="0"/>
          <w:caps w:val="0"/>
          <w:color w:val="000000"/>
          <w:spacing w:val="0"/>
          <w:sz w:val="21"/>
          <w:szCs w:val="21"/>
        </w:rPr>
      </w:pPr>
      <w:ins w:id="440" w:author="ws" w:date="2023-02-15T23:24:46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41" w:author="ws" w:date="2023-02-15T23:24:46Z"/>
          <w:rFonts w:hint="default" w:ascii="Open Sans" w:hAnsi="Open Sans" w:eastAsia="Open Sans" w:cs="Open Sans"/>
          <w:i w:val="0"/>
          <w:iCs w:val="0"/>
          <w:caps w:val="0"/>
          <w:color w:val="000000"/>
          <w:spacing w:val="0"/>
          <w:sz w:val="21"/>
          <w:szCs w:val="21"/>
        </w:rPr>
      </w:pPr>
      <w:ins w:id="442" w:author="ws" w:date="2023-02-15T23:24:46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43" w:author="ws" w:date="2023-02-15T23:24:46Z"/>
          <w:rFonts w:hint="default" w:ascii="Open Sans" w:hAnsi="Open Sans" w:eastAsia="Open Sans" w:cs="Open Sans"/>
          <w:i w:val="0"/>
          <w:iCs w:val="0"/>
          <w:caps w:val="0"/>
          <w:color w:val="000000"/>
          <w:spacing w:val="0"/>
          <w:sz w:val="21"/>
          <w:szCs w:val="21"/>
        </w:rPr>
      </w:pPr>
      <w:ins w:id="444" w:author="ws" w:date="2023-02-15T23:24:46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45" w:author="ws" w:date="2023-02-15T23:24:46Z"/>
          <w:rFonts w:hint="default" w:ascii="Open Sans" w:hAnsi="Open Sans" w:eastAsia="Open Sans" w:cs="Open Sans"/>
          <w:i w:val="0"/>
          <w:iCs w:val="0"/>
          <w:caps w:val="0"/>
          <w:color w:val="000000"/>
          <w:spacing w:val="0"/>
          <w:sz w:val="21"/>
          <w:szCs w:val="21"/>
        </w:rPr>
      </w:pPr>
      <w:ins w:id="446" w:author="ws" w:date="2023-02-15T23:24:46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47" w:author="ws" w:date="2023-02-15T23:24:46Z"/>
          <w:rFonts w:hint="default" w:ascii="Open Sans" w:hAnsi="Open Sans" w:eastAsia="Open Sans" w:cs="Open Sans"/>
          <w:i w:val="0"/>
          <w:iCs w:val="0"/>
          <w:caps w:val="0"/>
          <w:color w:val="000000"/>
          <w:spacing w:val="0"/>
          <w:sz w:val="21"/>
          <w:szCs w:val="21"/>
        </w:rPr>
      </w:pPr>
      <w:ins w:id="448" w:author="ws" w:date="2023-02-15T23:24:46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49" w:author="ws" w:date="2023-02-15T23:24:46Z"/>
          <w:rFonts w:hint="default" w:ascii="Open Sans" w:hAnsi="Open Sans" w:eastAsia="Open Sans" w:cs="Open Sans"/>
          <w:i w:val="0"/>
          <w:iCs w:val="0"/>
          <w:caps w:val="0"/>
          <w:color w:val="000000"/>
          <w:spacing w:val="0"/>
          <w:sz w:val="21"/>
          <w:szCs w:val="21"/>
        </w:rPr>
      </w:pPr>
      <w:ins w:id="450" w:author="ws" w:date="2023-02-15T23:24:46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51" w:author="ws" w:date="2023-02-15T23:24:46Z"/>
          <w:rFonts w:hint="default" w:ascii="Open Sans" w:hAnsi="Open Sans" w:eastAsia="Open Sans" w:cs="Open Sans"/>
          <w:i w:val="0"/>
          <w:iCs w:val="0"/>
          <w:caps w:val="0"/>
          <w:color w:val="000000"/>
          <w:spacing w:val="0"/>
          <w:sz w:val="21"/>
          <w:szCs w:val="21"/>
        </w:rPr>
      </w:pPr>
      <w:ins w:id="452" w:author="ws" w:date="2023-02-15T23:24:46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53" w:author="ws" w:date="2023-02-15T23:24:46Z"/>
          <w:rFonts w:hint="default" w:ascii="Open Sans" w:hAnsi="Open Sans" w:eastAsia="Open Sans" w:cs="Open Sans"/>
          <w:i w:val="0"/>
          <w:iCs w:val="0"/>
          <w:caps w:val="0"/>
          <w:color w:val="000000"/>
          <w:spacing w:val="0"/>
          <w:sz w:val="21"/>
          <w:szCs w:val="21"/>
        </w:rPr>
      </w:pPr>
      <w:ins w:id="454" w:author="ws" w:date="2023-02-15T23:24:46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55" w:author="ws" w:date="2023-02-15T23:24:46Z"/>
          <w:rFonts w:hint="default" w:ascii="Open Sans" w:hAnsi="Open Sans" w:eastAsia="Open Sans" w:cs="Open Sans"/>
          <w:i w:val="0"/>
          <w:iCs w:val="0"/>
          <w:caps w:val="0"/>
          <w:color w:val="000000"/>
          <w:spacing w:val="0"/>
          <w:sz w:val="21"/>
          <w:szCs w:val="21"/>
        </w:rPr>
      </w:pPr>
      <w:ins w:id="456" w:author="ws" w:date="2023-02-15T23:24:46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57" w:author="ws" w:date="2023-02-15T23:24:46Z"/>
          <w:rFonts w:hint="default" w:ascii="Open Sans" w:hAnsi="Open Sans" w:eastAsia="Open Sans" w:cs="Open Sans"/>
          <w:i w:val="0"/>
          <w:iCs w:val="0"/>
          <w:caps w:val="0"/>
          <w:color w:val="000000"/>
          <w:spacing w:val="0"/>
          <w:sz w:val="21"/>
          <w:szCs w:val="21"/>
        </w:rPr>
      </w:pPr>
      <w:ins w:id="458" w:author="ws" w:date="2023-02-15T23:24:46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59" w:author="ws" w:date="2023-02-15T23:24:46Z"/>
          <w:rFonts w:hint="default" w:ascii="Open Sans" w:hAnsi="Open Sans" w:eastAsia="Open Sans" w:cs="Open Sans"/>
          <w:i w:val="0"/>
          <w:iCs w:val="0"/>
          <w:caps w:val="0"/>
          <w:color w:val="000000"/>
          <w:spacing w:val="0"/>
          <w:sz w:val="21"/>
          <w:szCs w:val="21"/>
        </w:rPr>
      </w:pPr>
      <w:ins w:id="460" w:author="ws" w:date="2023-02-15T23:24:46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61" w:author="ws" w:date="2023-02-15T23:24:46Z"/>
          <w:rFonts w:hint="default" w:ascii="Open Sans" w:hAnsi="Open Sans" w:eastAsia="Open Sans" w:cs="Open Sans"/>
          <w:i w:val="0"/>
          <w:iCs w:val="0"/>
          <w:caps w:val="0"/>
          <w:color w:val="000000"/>
          <w:spacing w:val="0"/>
          <w:sz w:val="21"/>
          <w:szCs w:val="21"/>
        </w:rPr>
      </w:pPr>
      <w:ins w:id="462" w:author="ws" w:date="2023-02-15T23:24:46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63" w:author="ws" w:date="2023-02-15T23:24:46Z"/>
          <w:rFonts w:hint="default" w:ascii="Open Sans" w:hAnsi="Open Sans" w:eastAsia="Open Sans" w:cs="Open Sans"/>
          <w:i w:val="0"/>
          <w:iCs w:val="0"/>
          <w:caps w:val="0"/>
          <w:color w:val="000000"/>
          <w:spacing w:val="0"/>
          <w:sz w:val="21"/>
          <w:szCs w:val="21"/>
        </w:rPr>
      </w:pPr>
      <w:ins w:id="464" w:author="ws" w:date="2023-02-15T23:24:46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65" w:author="ws" w:date="2023-02-15T23:24:46Z"/>
          <w:rFonts w:hint="default" w:ascii="Open Sans" w:hAnsi="Open Sans" w:eastAsia="Open Sans" w:cs="Open Sans"/>
          <w:i w:val="0"/>
          <w:iCs w:val="0"/>
          <w:caps w:val="0"/>
          <w:color w:val="000000"/>
          <w:spacing w:val="0"/>
          <w:sz w:val="21"/>
          <w:szCs w:val="21"/>
        </w:rPr>
      </w:pPr>
      <w:ins w:id="466" w:author="ws" w:date="2023-02-15T23:24:46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67" w:author="ws" w:date="2023-02-15T23:24:46Z"/>
          <w:rFonts w:hint="default" w:ascii="Open Sans" w:hAnsi="Open Sans" w:eastAsia="Open Sans" w:cs="Open Sans"/>
          <w:i w:val="0"/>
          <w:iCs w:val="0"/>
          <w:caps w:val="0"/>
          <w:color w:val="000000"/>
          <w:spacing w:val="0"/>
          <w:sz w:val="21"/>
          <w:szCs w:val="21"/>
        </w:rPr>
      </w:pPr>
      <w:ins w:id="468" w:author="ws" w:date="2023-02-15T23:24:46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69" w:author="ws" w:date="2023-02-15T23:24:46Z"/>
          <w:rFonts w:hint="default" w:ascii="Open Sans" w:hAnsi="Open Sans" w:eastAsia="Open Sans" w:cs="Open Sans"/>
          <w:i w:val="0"/>
          <w:iCs w:val="0"/>
          <w:caps w:val="0"/>
          <w:color w:val="000000"/>
          <w:spacing w:val="0"/>
          <w:sz w:val="21"/>
          <w:szCs w:val="21"/>
        </w:rPr>
      </w:pPr>
      <w:ins w:id="470" w:author="ws" w:date="2023-02-15T23:24:46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71" w:author="ws" w:date="2023-02-15T23:24:46Z"/>
          <w:rFonts w:hint="default" w:ascii="Open Sans" w:hAnsi="Open Sans" w:eastAsia="Open Sans" w:cs="Open Sans"/>
          <w:i w:val="0"/>
          <w:iCs w:val="0"/>
          <w:caps w:val="0"/>
          <w:color w:val="000000"/>
          <w:spacing w:val="0"/>
          <w:sz w:val="21"/>
          <w:szCs w:val="21"/>
        </w:rPr>
      </w:pPr>
      <w:ins w:id="472" w:author="ws" w:date="2023-02-15T23:24:46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73" w:author="ws" w:date="2023-02-15T23:24:46Z"/>
          <w:rFonts w:hint="default" w:ascii="Open Sans" w:hAnsi="Open Sans" w:eastAsia="Open Sans" w:cs="Open Sans"/>
          <w:i w:val="0"/>
          <w:iCs w:val="0"/>
          <w:caps w:val="0"/>
          <w:color w:val="000000"/>
          <w:spacing w:val="0"/>
          <w:sz w:val="21"/>
          <w:szCs w:val="21"/>
        </w:rPr>
      </w:pPr>
      <w:ins w:id="474" w:author="ws" w:date="2023-02-15T23:24:46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75" w:author="ws" w:date="2023-02-15T23:24:46Z"/>
          <w:rFonts w:hint="default" w:ascii="Open Sans" w:hAnsi="Open Sans" w:eastAsia="Open Sans" w:cs="Open Sans"/>
          <w:i w:val="0"/>
          <w:iCs w:val="0"/>
          <w:caps w:val="0"/>
          <w:color w:val="000000"/>
          <w:spacing w:val="0"/>
          <w:sz w:val="21"/>
          <w:szCs w:val="21"/>
        </w:rPr>
      </w:pPr>
      <w:ins w:id="476" w:author="ws" w:date="2023-02-15T23:24:46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77" w:author="ws" w:date="2023-02-15T23:24:46Z"/>
          <w:rFonts w:hint="default" w:ascii="Open Sans" w:hAnsi="Open Sans" w:eastAsia="Open Sans" w:cs="Open Sans"/>
          <w:i w:val="0"/>
          <w:iCs w:val="0"/>
          <w:caps w:val="0"/>
          <w:color w:val="000000"/>
          <w:spacing w:val="0"/>
          <w:sz w:val="21"/>
          <w:szCs w:val="21"/>
        </w:rPr>
      </w:pPr>
      <w:ins w:id="478" w:author="ws" w:date="2023-02-15T23:24:46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79" w:author="ws" w:date="2023-02-15T23:24:46Z"/>
          <w:rFonts w:hint="default" w:ascii="Open Sans" w:hAnsi="Open Sans" w:eastAsia="Open Sans" w:cs="Open Sans"/>
          <w:i w:val="0"/>
          <w:iCs w:val="0"/>
          <w:caps w:val="0"/>
          <w:color w:val="000000"/>
          <w:spacing w:val="0"/>
          <w:sz w:val="21"/>
          <w:szCs w:val="21"/>
        </w:rPr>
      </w:pPr>
      <w:ins w:id="480" w:author="ws" w:date="2023-02-15T23:24:46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81" w:author="ws" w:date="2023-02-15T23:24:46Z"/>
          <w:rFonts w:hint="default" w:ascii="Open Sans" w:hAnsi="Open Sans" w:eastAsia="Open Sans" w:cs="Open Sans"/>
          <w:i w:val="0"/>
          <w:iCs w:val="0"/>
          <w:caps w:val="0"/>
          <w:color w:val="000000"/>
          <w:spacing w:val="0"/>
          <w:sz w:val="21"/>
          <w:szCs w:val="21"/>
        </w:rPr>
      </w:pPr>
      <w:ins w:id="482" w:author="ws" w:date="2023-02-15T23:24:46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83" w:author="ws" w:date="2023-02-15T23:24:46Z"/>
          <w:rFonts w:hint="default" w:ascii="Open Sans" w:hAnsi="Open Sans" w:eastAsia="Open Sans" w:cs="Open Sans"/>
          <w:i w:val="0"/>
          <w:iCs w:val="0"/>
          <w:caps w:val="0"/>
          <w:color w:val="000000"/>
          <w:spacing w:val="0"/>
          <w:sz w:val="21"/>
          <w:szCs w:val="21"/>
        </w:rPr>
      </w:pPr>
      <w:ins w:id="484" w:author="ws" w:date="2023-02-15T23:24:46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85" w:author="ws" w:date="2023-02-15T23:24:46Z"/>
          <w:rFonts w:hint="default" w:ascii="Open Sans" w:hAnsi="Open Sans" w:eastAsia="Open Sans" w:cs="Open Sans"/>
          <w:i w:val="0"/>
          <w:iCs w:val="0"/>
          <w:caps w:val="0"/>
          <w:color w:val="000000"/>
          <w:spacing w:val="0"/>
          <w:sz w:val="21"/>
          <w:szCs w:val="21"/>
        </w:rPr>
      </w:pPr>
      <w:ins w:id="486" w:author="ws" w:date="2023-02-15T23:24:46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87" w:author="ws" w:date="2023-02-15T23:24:46Z"/>
          <w:rFonts w:hint="default" w:ascii="Open Sans" w:hAnsi="Open Sans" w:eastAsia="Open Sans" w:cs="Open Sans"/>
          <w:i w:val="0"/>
          <w:iCs w:val="0"/>
          <w:caps w:val="0"/>
          <w:color w:val="000000"/>
          <w:spacing w:val="0"/>
          <w:sz w:val="21"/>
          <w:szCs w:val="21"/>
        </w:rPr>
      </w:pPr>
      <w:ins w:id="488" w:author="ws" w:date="2023-02-15T23:24:46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89" w:author="ws" w:date="2023-02-15T23:24:46Z"/>
          <w:rFonts w:hint="default" w:ascii="Open Sans" w:hAnsi="Open Sans" w:eastAsia="Open Sans" w:cs="Open Sans"/>
          <w:i w:val="0"/>
          <w:iCs w:val="0"/>
          <w:caps w:val="0"/>
          <w:color w:val="000000"/>
          <w:spacing w:val="0"/>
          <w:sz w:val="21"/>
          <w:szCs w:val="21"/>
        </w:rPr>
      </w:pPr>
      <w:ins w:id="490" w:author="ws" w:date="2023-02-15T23:24:46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91" w:author="ws" w:date="2023-02-15T23:24:46Z"/>
          <w:rFonts w:hint="default" w:ascii="Open Sans" w:hAnsi="Open Sans" w:eastAsia="Open Sans" w:cs="Open Sans"/>
          <w:i w:val="0"/>
          <w:iCs w:val="0"/>
          <w:caps w:val="0"/>
          <w:color w:val="000000"/>
          <w:spacing w:val="0"/>
          <w:sz w:val="21"/>
          <w:szCs w:val="21"/>
        </w:rPr>
      </w:pPr>
      <w:ins w:id="492" w:author="ws" w:date="2023-02-15T23:24:46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93" w:author="ws" w:date="2023-02-15T23:24:46Z"/>
          <w:rFonts w:hint="default" w:ascii="Open Sans" w:hAnsi="Open Sans" w:eastAsia="Open Sans" w:cs="Open Sans"/>
          <w:i w:val="0"/>
          <w:iCs w:val="0"/>
          <w:caps w:val="0"/>
          <w:color w:val="000000"/>
          <w:spacing w:val="0"/>
          <w:sz w:val="21"/>
          <w:szCs w:val="21"/>
        </w:rPr>
      </w:pPr>
      <w:ins w:id="494" w:author="ws" w:date="2023-02-15T23:24:46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95" w:author="ws" w:date="2023-02-15T23:24:46Z"/>
          <w:rFonts w:hint="default" w:ascii="Open Sans" w:hAnsi="Open Sans" w:eastAsia="Open Sans" w:cs="Open Sans"/>
          <w:i w:val="0"/>
          <w:iCs w:val="0"/>
          <w:caps w:val="0"/>
          <w:color w:val="000000"/>
          <w:spacing w:val="0"/>
          <w:sz w:val="21"/>
          <w:szCs w:val="21"/>
        </w:rPr>
      </w:pPr>
      <w:ins w:id="496" w:author="ws" w:date="2023-02-15T23:24:46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97" w:author="ws" w:date="2023-02-15T23:24:46Z"/>
          <w:rFonts w:hint="default" w:ascii="Open Sans" w:hAnsi="Open Sans" w:eastAsia="Open Sans" w:cs="Open Sans"/>
          <w:i w:val="0"/>
          <w:iCs w:val="0"/>
          <w:caps w:val="0"/>
          <w:color w:val="000000"/>
          <w:spacing w:val="0"/>
          <w:sz w:val="21"/>
          <w:szCs w:val="21"/>
        </w:rPr>
      </w:pPr>
      <w:ins w:id="498" w:author="ws" w:date="2023-02-15T23:24:46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499" w:author="ws" w:date="2023-02-15T23:24:46Z"/>
          <w:rFonts w:hint="default" w:ascii="Open Sans" w:hAnsi="Open Sans" w:eastAsia="Open Sans" w:cs="Open Sans"/>
          <w:i w:val="0"/>
          <w:iCs w:val="0"/>
          <w:caps w:val="0"/>
          <w:color w:val="000000"/>
          <w:spacing w:val="0"/>
          <w:sz w:val="21"/>
          <w:szCs w:val="21"/>
        </w:rPr>
      </w:pPr>
      <w:ins w:id="500" w:author="ws" w:date="2023-02-15T23:24:46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01" w:author="ws" w:date="2023-02-15T23:24:46Z"/>
          <w:rFonts w:hint="default" w:ascii="Open Sans" w:hAnsi="Open Sans" w:eastAsia="Open Sans" w:cs="Open Sans"/>
          <w:i w:val="0"/>
          <w:iCs w:val="0"/>
          <w:caps w:val="0"/>
          <w:color w:val="000000"/>
          <w:spacing w:val="0"/>
          <w:sz w:val="21"/>
          <w:szCs w:val="21"/>
        </w:rPr>
      </w:pPr>
      <w:ins w:id="502" w:author="ws" w:date="2023-02-15T23:24:46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03" w:author="ws" w:date="2023-02-15T23:24:46Z"/>
          <w:rFonts w:hint="default" w:ascii="Open Sans" w:hAnsi="Open Sans" w:eastAsia="Open Sans" w:cs="Open Sans"/>
          <w:i w:val="0"/>
          <w:iCs w:val="0"/>
          <w:caps w:val="0"/>
          <w:color w:val="000000"/>
          <w:spacing w:val="0"/>
          <w:sz w:val="21"/>
          <w:szCs w:val="21"/>
        </w:rPr>
      </w:pPr>
      <w:ins w:id="504" w:author="ws" w:date="2023-02-15T23:24:46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05" w:author="ws" w:date="2023-02-15T23:24:46Z"/>
          <w:rFonts w:hint="default" w:ascii="Open Sans" w:hAnsi="Open Sans" w:eastAsia="Open Sans" w:cs="Open Sans"/>
          <w:i w:val="0"/>
          <w:iCs w:val="0"/>
          <w:caps w:val="0"/>
          <w:color w:val="000000"/>
          <w:spacing w:val="0"/>
          <w:sz w:val="21"/>
          <w:szCs w:val="21"/>
        </w:rPr>
      </w:pPr>
      <w:ins w:id="506" w:author="ws" w:date="2023-02-15T23:24:46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07" w:author="ws" w:date="2023-02-15T23:24:46Z"/>
          <w:rFonts w:hint="default" w:ascii="Open Sans" w:hAnsi="Open Sans" w:eastAsia="Open Sans" w:cs="Open Sans"/>
          <w:i w:val="0"/>
          <w:iCs w:val="0"/>
          <w:caps w:val="0"/>
          <w:color w:val="000000"/>
          <w:spacing w:val="0"/>
          <w:sz w:val="21"/>
          <w:szCs w:val="21"/>
        </w:rPr>
      </w:pPr>
      <w:ins w:id="508" w:author="ws" w:date="2023-02-15T23:24:46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09" w:author="ws" w:date="2023-02-15T23:24:46Z"/>
          <w:rFonts w:hint="default" w:ascii="Open Sans" w:hAnsi="Open Sans" w:eastAsia="Open Sans" w:cs="Open Sans"/>
          <w:i w:val="0"/>
          <w:iCs w:val="0"/>
          <w:caps w:val="0"/>
          <w:color w:val="000000"/>
          <w:spacing w:val="0"/>
          <w:sz w:val="21"/>
          <w:szCs w:val="21"/>
        </w:rPr>
      </w:pPr>
      <w:ins w:id="510" w:author="ws" w:date="2023-02-15T23:24:46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11" w:author="ws" w:date="2023-02-15T23:24:46Z"/>
          <w:rFonts w:hint="default" w:ascii="Open Sans" w:hAnsi="Open Sans" w:eastAsia="Open Sans" w:cs="Open Sans"/>
          <w:i w:val="0"/>
          <w:iCs w:val="0"/>
          <w:caps w:val="0"/>
          <w:color w:val="000000"/>
          <w:spacing w:val="0"/>
          <w:sz w:val="21"/>
          <w:szCs w:val="21"/>
        </w:rPr>
      </w:pPr>
      <w:ins w:id="512" w:author="ws" w:date="2023-02-15T23:24:46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13" w:author="ws" w:date="2023-02-15T23:24:46Z"/>
          <w:rFonts w:hint="default" w:ascii="Open Sans" w:hAnsi="Open Sans" w:eastAsia="Open Sans" w:cs="Open Sans"/>
          <w:i w:val="0"/>
          <w:iCs w:val="0"/>
          <w:caps w:val="0"/>
          <w:color w:val="000000"/>
          <w:spacing w:val="0"/>
          <w:sz w:val="21"/>
          <w:szCs w:val="21"/>
        </w:rPr>
      </w:pPr>
      <w:ins w:id="514" w:author="ws" w:date="2023-02-15T23:24:46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15" w:author="ws" w:date="2023-02-15T23:24:46Z"/>
          <w:rFonts w:hint="default" w:ascii="Open Sans" w:hAnsi="Open Sans" w:eastAsia="Open Sans" w:cs="Open Sans"/>
          <w:i w:val="0"/>
          <w:iCs w:val="0"/>
          <w:caps w:val="0"/>
          <w:color w:val="000000"/>
          <w:spacing w:val="0"/>
          <w:sz w:val="21"/>
          <w:szCs w:val="21"/>
        </w:rPr>
      </w:pPr>
      <w:ins w:id="516" w:author="ws" w:date="2023-02-15T23:24:46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17" w:author="ws" w:date="2023-02-15T23:24:46Z"/>
          <w:rFonts w:hint="default" w:ascii="Open Sans" w:hAnsi="Open Sans" w:eastAsia="Open Sans" w:cs="Open Sans"/>
          <w:i w:val="0"/>
          <w:iCs w:val="0"/>
          <w:caps w:val="0"/>
          <w:color w:val="000000"/>
          <w:spacing w:val="0"/>
          <w:sz w:val="21"/>
          <w:szCs w:val="21"/>
        </w:rPr>
      </w:pPr>
      <w:ins w:id="518" w:author="ws" w:date="2023-02-15T23:24:46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19" w:author="ws" w:date="2023-02-15T23:24:46Z"/>
          <w:rFonts w:hint="default" w:ascii="Open Sans" w:hAnsi="Open Sans" w:eastAsia="Open Sans" w:cs="Open Sans"/>
          <w:i w:val="0"/>
          <w:iCs w:val="0"/>
          <w:caps w:val="0"/>
          <w:color w:val="000000"/>
          <w:spacing w:val="0"/>
          <w:sz w:val="21"/>
          <w:szCs w:val="21"/>
        </w:rPr>
      </w:pPr>
      <w:ins w:id="520" w:author="ws" w:date="2023-02-15T23:24:46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21" w:author="ws" w:date="2023-02-15T23:24:46Z"/>
          <w:rFonts w:hint="default" w:ascii="Open Sans" w:hAnsi="Open Sans" w:eastAsia="Open Sans" w:cs="Open Sans"/>
          <w:i w:val="0"/>
          <w:iCs w:val="0"/>
          <w:caps w:val="0"/>
          <w:color w:val="000000"/>
          <w:spacing w:val="0"/>
          <w:sz w:val="21"/>
          <w:szCs w:val="21"/>
        </w:rPr>
      </w:pPr>
      <w:ins w:id="522" w:author="ws" w:date="2023-02-15T23:24:46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23" w:author="ws" w:date="2023-02-15T23:24:46Z"/>
          <w:rFonts w:hint="default" w:ascii="Open Sans" w:hAnsi="Open Sans" w:eastAsia="Open Sans" w:cs="Open Sans"/>
          <w:i w:val="0"/>
          <w:iCs w:val="0"/>
          <w:caps w:val="0"/>
          <w:color w:val="000000"/>
          <w:spacing w:val="0"/>
          <w:sz w:val="21"/>
          <w:szCs w:val="21"/>
        </w:rPr>
      </w:pPr>
      <w:ins w:id="524" w:author="ws" w:date="2023-02-15T23:24:46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25" w:author="ws" w:date="2023-02-15T23:24:46Z"/>
          <w:rFonts w:hint="default" w:ascii="Open Sans" w:hAnsi="Open Sans" w:eastAsia="Open Sans" w:cs="Open Sans"/>
          <w:i w:val="0"/>
          <w:iCs w:val="0"/>
          <w:caps w:val="0"/>
          <w:color w:val="000000"/>
          <w:spacing w:val="0"/>
          <w:sz w:val="21"/>
          <w:szCs w:val="21"/>
        </w:rPr>
      </w:pPr>
      <w:ins w:id="526" w:author="ws" w:date="2023-02-15T23:24:46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27" w:author="ws" w:date="2023-02-15T23:24:46Z"/>
          <w:rFonts w:hint="default" w:ascii="Open Sans" w:hAnsi="Open Sans" w:eastAsia="Open Sans" w:cs="Open Sans"/>
          <w:i w:val="0"/>
          <w:iCs w:val="0"/>
          <w:caps w:val="0"/>
          <w:color w:val="000000"/>
          <w:spacing w:val="0"/>
          <w:sz w:val="21"/>
          <w:szCs w:val="21"/>
        </w:rPr>
      </w:pPr>
      <w:ins w:id="528" w:author="ws" w:date="2023-02-15T23:24:46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29" w:author="ws" w:date="2023-02-15T23:24:46Z"/>
          <w:rFonts w:hint="default" w:ascii="Open Sans" w:hAnsi="Open Sans" w:eastAsia="Open Sans" w:cs="Open Sans"/>
          <w:i w:val="0"/>
          <w:iCs w:val="0"/>
          <w:caps w:val="0"/>
          <w:color w:val="000000"/>
          <w:spacing w:val="0"/>
          <w:sz w:val="21"/>
          <w:szCs w:val="21"/>
        </w:rPr>
      </w:pPr>
      <w:ins w:id="530" w:author="ws" w:date="2023-02-15T23:24:46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31" w:author="ws" w:date="2023-02-15T23:24:46Z"/>
          <w:rFonts w:hint="default" w:ascii="Open Sans" w:hAnsi="Open Sans" w:eastAsia="Open Sans" w:cs="Open Sans"/>
          <w:i w:val="0"/>
          <w:iCs w:val="0"/>
          <w:caps w:val="0"/>
          <w:color w:val="000000"/>
          <w:spacing w:val="0"/>
          <w:sz w:val="21"/>
          <w:szCs w:val="21"/>
        </w:rPr>
      </w:pPr>
      <w:ins w:id="532" w:author="ws" w:date="2023-02-15T23:24:46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33" w:author="ws" w:date="2023-02-15T23:24:46Z"/>
          <w:rFonts w:hint="default" w:ascii="Open Sans" w:hAnsi="Open Sans" w:eastAsia="Open Sans" w:cs="Open Sans"/>
          <w:i w:val="0"/>
          <w:iCs w:val="0"/>
          <w:caps w:val="0"/>
          <w:color w:val="000000"/>
          <w:spacing w:val="0"/>
          <w:sz w:val="21"/>
          <w:szCs w:val="21"/>
        </w:rPr>
      </w:pPr>
      <w:ins w:id="534" w:author="ws" w:date="2023-02-15T23:24:46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35" w:author="ws" w:date="2023-02-15T23:24:46Z"/>
          <w:rFonts w:hint="default" w:ascii="Open Sans" w:hAnsi="Open Sans" w:eastAsia="Open Sans" w:cs="Open Sans"/>
          <w:i w:val="0"/>
          <w:iCs w:val="0"/>
          <w:caps w:val="0"/>
          <w:color w:val="000000"/>
          <w:spacing w:val="0"/>
          <w:sz w:val="21"/>
          <w:szCs w:val="21"/>
        </w:rPr>
      </w:pPr>
      <w:ins w:id="536" w:author="ws" w:date="2023-02-15T23:24:46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37" w:author="ws" w:date="2023-02-15T23:24:46Z"/>
          <w:rFonts w:hint="default" w:ascii="Open Sans" w:hAnsi="Open Sans" w:eastAsia="Open Sans" w:cs="Open Sans"/>
          <w:i w:val="0"/>
          <w:iCs w:val="0"/>
          <w:caps w:val="0"/>
          <w:color w:val="000000"/>
          <w:spacing w:val="0"/>
          <w:sz w:val="21"/>
          <w:szCs w:val="21"/>
        </w:rPr>
      </w:pPr>
      <w:ins w:id="538" w:author="ws" w:date="2023-02-15T23:24:46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39" w:author="ws" w:date="2023-02-15T23:24:46Z"/>
          <w:rFonts w:hint="default" w:ascii="Open Sans" w:hAnsi="Open Sans" w:eastAsia="Open Sans" w:cs="Open Sans"/>
          <w:i w:val="0"/>
          <w:iCs w:val="0"/>
          <w:caps w:val="0"/>
          <w:color w:val="000000"/>
          <w:spacing w:val="0"/>
          <w:sz w:val="21"/>
          <w:szCs w:val="21"/>
        </w:rPr>
      </w:pPr>
      <w:ins w:id="540" w:author="ws" w:date="2023-02-15T23:24:46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41" w:author="ws" w:date="2023-02-15T23:24:46Z"/>
          <w:rFonts w:hint="default" w:ascii="Open Sans" w:hAnsi="Open Sans" w:eastAsia="Open Sans" w:cs="Open Sans"/>
          <w:i w:val="0"/>
          <w:iCs w:val="0"/>
          <w:caps w:val="0"/>
          <w:color w:val="000000"/>
          <w:spacing w:val="0"/>
          <w:sz w:val="21"/>
          <w:szCs w:val="21"/>
        </w:rPr>
      </w:pPr>
      <w:ins w:id="542" w:author="ws" w:date="2023-02-15T23:24:46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43" w:author="ws" w:date="2023-02-15T23:24:46Z"/>
          <w:rFonts w:hint="default" w:ascii="Open Sans" w:hAnsi="Open Sans" w:eastAsia="Open Sans" w:cs="Open Sans"/>
          <w:i w:val="0"/>
          <w:iCs w:val="0"/>
          <w:caps w:val="0"/>
          <w:color w:val="000000"/>
          <w:spacing w:val="0"/>
          <w:sz w:val="21"/>
          <w:szCs w:val="21"/>
        </w:rPr>
      </w:pPr>
      <w:ins w:id="544" w:author="ws" w:date="2023-02-15T23:24:46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45" w:author="ws" w:date="2023-02-15T23:24:46Z"/>
          <w:rFonts w:hint="default" w:ascii="Open Sans" w:hAnsi="Open Sans" w:eastAsia="Open Sans" w:cs="Open Sans"/>
          <w:i w:val="0"/>
          <w:iCs w:val="0"/>
          <w:caps w:val="0"/>
          <w:color w:val="000000"/>
          <w:spacing w:val="0"/>
          <w:sz w:val="21"/>
          <w:szCs w:val="21"/>
        </w:rPr>
      </w:pPr>
      <w:ins w:id="546" w:author="ws" w:date="2023-02-15T23:24:46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47" w:author="ws" w:date="2023-02-15T23:24:46Z"/>
          <w:rFonts w:hint="default" w:ascii="Open Sans" w:hAnsi="Open Sans" w:eastAsia="Open Sans" w:cs="Open Sans"/>
          <w:i w:val="0"/>
          <w:iCs w:val="0"/>
          <w:caps w:val="0"/>
          <w:color w:val="000000"/>
          <w:spacing w:val="0"/>
          <w:sz w:val="21"/>
          <w:szCs w:val="21"/>
        </w:rPr>
      </w:pPr>
      <w:ins w:id="548" w:author="ws" w:date="2023-02-15T23:24:46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49" w:author="ws" w:date="2023-02-15T23:24:46Z"/>
          <w:rFonts w:hint="default" w:ascii="Open Sans" w:hAnsi="Open Sans" w:eastAsia="Open Sans" w:cs="Open Sans"/>
          <w:i w:val="0"/>
          <w:iCs w:val="0"/>
          <w:caps w:val="0"/>
          <w:color w:val="000000"/>
          <w:spacing w:val="0"/>
          <w:sz w:val="21"/>
          <w:szCs w:val="21"/>
        </w:rPr>
      </w:pPr>
      <w:ins w:id="550" w:author="ws" w:date="2023-02-15T23:24:46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51" w:author="ws" w:date="2023-02-15T23:24:46Z"/>
          <w:rFonts w:hint="default" w:ascii="Open Sans" w:hAnsi="Open Sans" w:eastAsia="Open Sans" w:cs="Open Sans"/>
          <w:i w:val="0"/>
          <w:iCs w:val="0"/>
          <w:caps w:val="0"/>
          <w:color w:val="000000"/>
          <w:spacing w:val="0"/>
          <w:sz w:val="21"/>
          <w:szCs w:val="21"/>
        </w:rPr>
      </w:pPr>
      <w:ins w:id="552" w:author="ws" w:date="2023-02-15T23:24:46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53" w:author="ws" w:date="2023-02-15T23:24:46Z"/>
          <w:rFonts w:hint="default" w:ascii="Open Sans" w:hAnsi="Open Sans" w:eastAsia="Open Sans" w:cs="Open Sans"/>
          <w:i w:val="0"/>
          <w:iCs w:val="0"/>
          <w:caps w:val="0"/>
          <w:color w:val="000000"/>
          <w:spacing w:val="0"/>
          <w:sz w:val="21"/>
          <w:szCs w:val="21"/>
        </w:rPr>
      </w:pPr>
      <w:ins w:id="554" w:author="ws" w:date="2023-02-15T23:24:46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55" w:author="ws" w:date="2023-02-15T23:24:46Z"/>
          <w:rFonts w:hint="default" w:ascii="Open Sans" w:hAnsi="Open Sans" w:eastAsia="Open Sans" w:cs="Open Sans"/>
          <w:i w:val="0"/>
          <w:iCs w:val="0"/>
          <w:caps w:val="0"/>
          <w:color w:val="000000"/>
          <w:spacing w:val="0"/>
          <w:sz w:val="21"/>
          <w:szCs w:val="21"/>
        </w:rPr>
      </w:pPr>
      <w:ins w:id="556" w:author="ws" w:date="2023-02-15T23:24:46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57" w:author="ws" w:date="2023-02-15T23:24:46Z"/>
          <w:rFonts w:hint="default" w:ascii="Open Sans" w:hAnsi="Open Sans" w:eastAsia="Open Sans" w:cs="Open Sans"/>
          <w:i w:val="0"/>
          <w:iCs w:val="0"/>
          <w:caps w:val="0"/>
          <w:color w:val="000000"/>
          <w:spacing w:val="0"/>
          <w:sz w:val="21"/>
          <w:szCs w:val="21"/>
        </w:rPr>
      </w:pPr>
      <w:ins w:id="558" w:author="ws" w:date="2023-02-15T23:24:46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59" w:author="ws" w:date="2023-02-15T23:24:46Z"/>
          <w:rFonts w:hint="default" w:ascii="Open Sans" w:hAnsi="Open Sans" w:eastAsia="Open Sans" w:cs="Open Sans"/>
          <w:i w:val="0"/>
          <w:iCs w:val="0"/>
          <w:caps w:val="0"/>
          <w:color w:val="000000"/>
          <w:spacing w:val="0"/>
          <w:sz w:val="21"/>
          <w:szCs w:val="21"/>
        </w:rPr>
      </w:pPr>
      <w:ins w:id="560" w:author="ws" w:date="2023-02-15T23:24:46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61" w:author="ws" w:date="2023-02-15T23:24:46Z"/>
          <w:rFonts w:hint="default" w:ascii="Open Sans" w:hAnsi="Open Sans" w:eastAsia="Open Sans" w:cs="Open Sans"/>
          <w:i w:val="0"/>
          <w:iCs w:val="0"/>
          <w:caps w:val="0"/>
          <w:color w:val="000000"/>
          <w:spacing w:val="0"/>
          <w:sz w:val="21"/>
          <w:szCs w:val="21"/>
        </w:rPr>
      </w:pPr>
      <w:ins w:id="562" w:author="ws" w:date="2023-02-15T23:24:46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63" w:author="ws" w:date="2023-02-15T23:24:46Z"/>
          <w:rFonts w:hint="default" w:ascii="Open Sans" w:hAnsi="Open Sans" w:eastAsia="Open Sans" w:cs="Open Sans"/>
          <w:i w:val="0"/>
          <w:iCs w:val="0"/>
          <w:caps w:val="0"/>
          <w:color w:val="000000"/>
          <w:spacing w:val="0"/>
          <w:sz w:val="21"/>
          <w:szCs w:val="21"/>
        </w:rPr>
      </w:pPr>
      <w:ins w:id="564" w:author="ws" w:date="2023-02-15T23:24:46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65" w:author="ws" w:date="2023-02-15T23:24:46Z"/>
          <w:rFonts w:hint="default" w:ascii="Open Sans" w:hAnsi="Open Sans" w:eastAsia="Open Sans" w:cs="Open Sans"/>
          <w:i w:val="0"/>
          <w:iCs w:val="0"/>
          <w:caps w:val="0"/>
          <w:color w:val="000000"/>
          <w:spacing w:val="0"/>
          <w:sz w:val="21"/>
          <w:szCs w:val="21"/>
        </w:rPr>
      </w:pPr>
      <w:ins w:id="566" w:author="ws" w:date="2023-02-15T23:24:46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67" w:author="ws" w:date="2023-02-15T23:24:46Z"/>
          <w:rFonts w:hint="default" w:ascii="Open Sans" w:hAnsi="Open Sans" w:eastAsia="Open Sans" w:cs="Open Sans"/>
          <w:i w:val="0"/>
          <w:iCs w:val="0"/>
          <w:caps w:val="0"/>
          <w:color w:val="000000"/>
          <w:spacing w:val="0"/>
          <w:sz w:val="21"/>
          <w:szCs w:val="21"/>
        </w:rPr>
      </w:pPr>
      <w:ins w:id="568" w:author="ws" w:date="2023-02-15T23:24:46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69" w:author="ws" w:date="2023-02-15T23:24:46Z"/>
          <w:rFonts w:hint="default" w:ascii="Open Sans" w:hAnsi="Open Sans" w:eastAsia="Open Sans" w:cs="Open Sans"/>
          <w:i w:val="0"/>
          <w:iCs w:val="0"/>
          <w:caps w:val="0"/>
          <w:color w:val="000000"/>
          <w:spacing w:val="0"/>
          <w:sz w:val="21"/>
          <w:szCs w:val="21"/>
        </w:rPr>
      </w:pPr>
      <w:ins w:id="570" w:author="ws" w:date="2023-02-15T23:24:46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71" w:author="ws" w:date="2023-02-15T23:24:46Z"/>
          <w:rFonts w:hint="default" w:ascii="Open Sans" w:hAnsi="Open Sans" w:eastAsia="Open Sans" w:cs="Open Sans"/>
          <w:i w:val="0"/>
          <w:iCs w:val="0"/>
          <w:caps w:val="0"/>
          <w:color w:val="000000"/>
          <w:spacing w:val="0"/>
          <w:sz w:val="21"/>
          <w:szCs w:val="21"/>
        </w:rPr>
      </w:pPr>
      <w:ins w:id="572" w:author="ws" w:date="2023-02-15T23:24:46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73" w:author="ws" w:date="2023-02-15T23:24:46Z"/>
          <w:rFonts w:hint="default" w:ascii="Open Sans" w:hAnsi="Open Sans" w:eastAsia="Open Sans" w:cs="Open Sans"/>
          <w:i w:val="0"/>
          <w:iCs w:val="0"/>
          <w:caps w:val="0"/>
          <w:color w:val="000000"/>
          <w:spacing w:val="0"/>
          <w:sz w:val="21"/>
          <w:szCs w:val="21"/>
        </w:rPr>
      </w:pPr>
      <w:ins w:id="574" w:author="ws" w:date="2023-02-15T23:24:46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75" w:author="ws" w:date="2023-02-15T23:24:46Z"/>
          <w:rFonts w:hint="default" w:ascii="Open Sans" w:hAnsi="Open Sans" w:eastAsia="Open Sans" w:cs="Open Sans"/>
          <w:i w:val="0"/>
          <w:iCs w:val="0"/>
          <w:caps w:val="0"/>
          <w:color w:val="000000"/>
          <w:spacing w:val="0"/>
          <w:sz w:val="21"/>
          <w:szCs w:val="21"/>
        </w:rPr>
      </w:pPr>
      <w:ins w:id="576" w:author="ws" w:date="2023-02-15T23:24:46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77" w:author="ws" w:date="2023-02-15T23:24:46Z"/>
          <w:rFonts w:hint="default" w:ascii="Open Sans" w:hAnsi="Open Sans" w:eastAsia="Open Sans" w:cs="Open Sans"/>
          <w:i w:val="0"/>
          <w:iCs w:val="0"/>
          <w:caps w:val="0"/>
          <w:color w:val="000000"/>
          <w:spacing w:val="0"/>
          <w:sz w:val="21"/>
          <w:szCs w:val="21"/>
        </w:rPr>
      </w:pPr>
      <w:ins w:id="578" w:author="ws" w:date="2023-02-15T23:24:46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79" w:author="ws" w:date="2023-02-15T23:24:46Z"/>
          <w:rFonts w:hint="default" w:ascii="Open Sans" w:hAnsi="Open Sans" w:eastAsia="Open Sans" w:cs="Open Sans"/>
          <w:i w:val="0"/>
          <w:iCs w:val="0"/>
          <w:caps w:val="0"/>
          <w:color w:val="000000"/>
          <w:spacing w:val="0"/>
          <w:sz w:val="21"/>
          <w:szCs w:val="21"/>
        </w:rPr>
      </w:pPr>
      <w:ins w:id="580" w:author="ws" w:date="2023-02-15T23:24:46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81" w:author="ws" w:date="2023-02-15T23:24:46Z"/>
          <w:rFonts w:hint="default" w:ascii="Open Sans" w:hAnsi="Open Sans" w:eastAsia="Open Sans" w:cs="Open Sans"/>
          <w:i w:val="0"/>
          <w:iCs w:val="0"/>
          <w:caps w:val="0"/>
          <w:color w:val="000000"/>
          <w:spacing w:val="0"/>
          <w:sz w:val="21"/>
          <w:szCs w:val="21"/>
        </w:rPr>
      </w:pPr>
      <w:ins w:id="582" w:author="ws" w:date="2023-02-15T23:24:46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83" w:author="ws" w:date="2023-02-15T23:24:46Z"/>
          <w:rFonts w:hint="default" w:ascii="Open Sans" w:hAnsi="Open Sans" w:eastAsia="Open Sans" w:cs="Open Sans"/>
          <w:i w:val="0"/>
          <w:iCs w:val="0"/>
          <w:caps w:val="0"/>
          <w:color w:val="000000"/>
          <w:spacing w:val="0"/>
          <w:sz w:val="21"/>
          <w:szCs w:val="21"/>
        </w:rPr>
      </w:pPr>
      <w:ins w:id="584" w:author="ws" w:date="2023-02-15T23:24:46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85" w:author="ws" w:date="2023-02-15T23:24:46Z"/>
          <w:rFonts w:hint="default" w:ascii="Open Sans" w:hAnsi="Open Sans" w:eastAsia="Open Sans" w:cs="Open Sans"/>
          <w:i w:val="0"/>
          <w:iCs w:val="0"/>
          <w:caps w:val="0"/>
          <w:color w:val="000000"/>
          <w:spacing w:val="0"/>
          <w:sz w:val="21"/>
          <w:szCs w:val="21"/>
        </w:rPr>
      </w:pPr>
      <w:ins w:id="586" w:author="ws" w:date="2023-02-15T23:24:46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87" w:author="ws" w:date="2023-02-15T23:24:46Z"/>
          <w:rFonts w:hint="default" w:ascii="Open Sans" w:hAnsi="Open Sans" w:eastAsia="Open Sans" w:cs="Open Sans"/>
          <w:i w:val="0"/>
          <w:iCs w:val="0"/>
          <w:caps w:val="0"/>
          <w:color w:val="000000"/>
          <w:spacing w:val="0"/>
          <w:sz w:val="21"/>
          <w:szCs w:val="21"/>
        </w:rPr>
      </w:pPr>
      <w:ins w:id="588" w:author="ws" w:date="2023-02-15T23:24:46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89" w:author="ws" w:date="2023-02-15T23:24:46Z"/>
          <w:rFonts w:hint="default" w:ascii="Open Sans" w:hAnsi="Open Sans" w:eastAsia="Open Sans" w:cs="Open Sans"/>
          <w:i w:val="0"/>
          <w:iCs w:val="0"/>
          <w:caps w:val="0"/>
          <w:color w:val="000000"/>
          <w:spacing w:val="0"/>
          <w:sz w:val="21"/>
          <w:szCs w:val="21"/>
        </w:rPr>
      </w:pPr>
      <w:ins w:id="590" w:author="ws" w:date="2023-02-15T23:24:46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91" w:author="ws" w:date="2023-02-15T23:24:46Z"/>
          <w:rFonts w:hint="default" w:ascii="Open Sans" w:hAnsi="Open Sans" w:eastAsia="Open Sans" w:cs="Open Sans"/>
          <w:i w:val="0"/>
          <w:iCs w:val="0"/>
          <w:caps w:val="0"/>
          <w:color w:val="000000"/>
          <w:spacing w:val="0"/>
          <w:sz w:val="21"/>
          <w:szCs w:val="21"/>
        </w:rPr>
      </w:pPr>
      <w:ins w:id="592" w:author="ws" w:date="2023-02-15T23:24:46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93" w:author="ws" w:date="2023-02-15T23:24:46Z"/>
          <w:rFonts w:hint="default" w:ascii="Open Sans" w:hAnsi="Open Sans" w:eastAsia="Open Sans" w:cs="Open Sans"/>
          <w:i w:val="0"/>
          <w:iCs w:val="0"/>
          <w:caps w:val="0"/>
          <w:color w:val="000000"/>
          <w:spacing w:val="0"/>
          <w:sz w:val="21"/>
          <w:szCs w:val="21"/>
        </w:rPr>
      </w:pPr>
      <w:ins w:id="594" w:author="ws" w:date="2023-02-15T23:24:46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95" w:author="ws" w:date="2023-02-15T23:24:46Z"/>
          <w:rFonts w:hint="eastAsia" w:ascii="Open Sans" w:hAnsi="Open Sans" w:eastAsia="SimSun" w:cs="Open Sans"/>
          <w:i w:val="0"/>
          <w:iCs w:val="0"/>
          <w:caps w:val="0"/>
          <w:color w:val="000000"/>
          <w:spacing w:val="0"/>
          <w:sz w:val="21"/>
          <w:szCs w:val="21"/>
          <w:lang w:eastAsia="zh-CN"/>
        </w:rPr>
      </w:pPr>
      <w:ins w:id="596" w:author="ws" w:date="2023-02-15T23:24:46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97" w:author="ws" w:date="2023-02-15T23:24:46Z"/>
          <w:rFonts w:hint="default" w:ascii="Open Sans" w:hAnsi="Open Sans" w:eastAsia="Open Sans" w:cs="Open Sans"/>
          <w:i w:val="0"/>
          <w:iCs w:val="0"/>
          <w:caps w:val="0"/>
          <w:color w:val="000000"/>
          <w:spacing w:val="0"/>
          <w:sz w:val="21"/>
          <w:szCs w:val="21"/>
        </w:rPr>
      </w:pPr>
      <w:ins w:id="598" w:author="ws" w:date="2023-02-15T23:24:46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599" w:author="ws" w:date="2023-02-15T23:24:46Z"/>
          <w:rFonts w:hint="default" w:ascii="Open Sans" w:hAnsi="Open Sans" w:eastAsia="Open Sans" w:cs="Open Sans"/>
          <w:i w:val="0"/>
          <w:iCs w:val="0"/>
          <w:caps w:val="0"/>
          <w:color w:val="000000"/>
          <w:spacing w:val="0"/>
          <w:sz w:val="21"/>
          <w:szCs w:val="21"/>
        </w:rPr>
      </w:pPr>
      <w:ins w:id="600" w:author="ws" w:date="2023-02-15T23:24:46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601" w:author="ws" w:date="2023-02-15T23:24:46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02" w:author="ws" w:date="2023-02-15T23:24:46Z"/>
          <w:rFonts w:ascii="Open Sans" w:hAnsi="Open Sans" w:eastAsia="Open Sans" w:cs="Open Sans"/>
          <w:i w:val="0"/>
          <w:iCs w:val="0"/>
          <w:caps w:val="0"/>
          <w:color w:val="000000"/>
          <w:spacing w:val="0"/>
          <w:sz w:val="21"/>
          <w:szCs w:val="21"/>
        </w:rPr>
      </w:pPr>
      <w:ins w:id="603" w:author="ws" w:date="2023-02-15T23:24:46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04" w:author="ws" w:date="2023-02-15T23:24:46Z"/>
          <w:rFonts w:hint="default" w:ascii="Open Sans" w:hAnsi="Open Sans" w:eastAsia="Open Sans" w:cs="Open Sans"/>
          <w:i w:val="0"/>
          <w:iCs w:val="0"/>
          <w:caps w:val="0"/>
          <w:color w:val="000000"/>
          <w:spacing w:val="0"/>
          <w:sz w:val="21"/>
          <w:szCs w:val="21"/>
        </w:rPr>
      </w:pPr>
      <w:ins w:id="605" w:author="ws" w:date="2023-02-15T23:24:46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06" w:author="ws" w:date="2023-02-15T23:24:46Z"/>
          <w:rFonts w:hint="default" w:ascii="Open Sans" w:hAnsi="Open Sans" w:eastAsia="Open Sans" w:cs="Open Sans"/>
          <w:i w:val="0"/>
          <w:iCs w:val="0"/>
          <w:caps w:val="0"/>
          <w:color w:val="000000"/>
          <w:spacing w:val="0"/>
          <w:sz w:val="21"/>
          <w:szCs w:val="21"/>
        </w:rPr>
      </w:pPr>
      <w:ins w:id="607" w:author="ws" w:date="2023-02-15T23:24:46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08" w:author="ws" w:date="2023-02-15T23:24:46Z"/>
          <w:rFonts w:hint="default" w:ascii="Open Sans" w:hAnsi="Open Sans" w:eastAsia="Open Sans" w:cs="Open Sans"/>
          <w:i w:val="0"/>
          <w:iCs w:val="0"/>
          <w:caps w:val="0"/>
          <w:color w:val="000000"/>
          <w:spacing w:val="0"/>
          <w:sz w:val="21"/>
          <w:szCs w:val="21"/>
        </w:rPr>
      </w:pPr>
      <w:ins w:id="609" w:author="ws" w:date="2023-02-15T23:24:46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10" w:author="ws" w:date="2023-02-15T23:24:46Z"/>
          <w:rFonts w:hint="default" w:ascii="Open Sans" w:hAnsi="Open Sans" w:eastAsia="Open Sans" w:cs="Open Sans"/>
          <w:i w:val="0"/>
          <w:iCs w:val="0"/>
          <w:caps w:val="0"/>
          <w:color w:val="000000"/>
          <w:spacing w:val="0"/>
          <w:sz w:val="21"/>
          <w:szCs w:val="21"/>
        </w:rPr>
      </w:pPr>
      <w:ins w:id="611" w:author="ws" w:date="2023-02-15T23:24:46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12" w:author="ws" w:date="2023-02-15T23:24:46Z"/>
          <w:rFonts w:hint="default" w:ascii="Open Sans" w:hAnsi="Open Sans" w:eastAsia="Open Sans" w:cs="Open Sans"/>
          <w:i w:val="0"/>
          <w:iCs w:val="0"/>
          <w:caps w:val="0"/>
          <w:color w:val="000000"/>
          <w:spacing w:val="0"/>
          <w:sz w:val="21"/>
          <w:szCs w:val="21"/>
        </w:rPr>
      </w:pPr>
      <w:ins w:id="613" w:author="ws" w:date="2023-02-15T23:24:46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14" w:author="ws" w:date="2023-02-15T23:24:46Z"/>
          <w:rFonts w:hint="default" w:ascii="Open Sans" w:hAnsi="Open Sans" w:eastAsia="Open Sans" w:cs="Open Sans"/>
          <w:i w:val="0"/>
          <w:iCs w:val="0"/>
          <w:caps w:val="0"/>
          <w:color w:val="000000"/>
          <w:spacing w:val="0"/>
          <w:sz w:val="21"/>
          <w:szCs w:val="21"/>
        </w:rPr>
      </w:pPr>
      <w:ins w:id="615" w:author="ws" w:date="2023-02-15T23:24:46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16" w:author="ws" w:date="2023-02-15T23:24:46Z"/>
          <w:rFonts w:hint="default" w:ascii="Open Sans" w:hAnsi="Open Sans" w:eastAsia="Open Sans" w:cs="Open Sans"/>
          <w:i w:val="0"/>
          <w:iCs w:val="0"/>
          <w:caps w:val="0"/>
          <w:color w:val="000000"/>
          <w:spacing w:val="0"/>
          <w:sz w:val="21"/>
          <w:szCs w:val="21"/>
        </w:rPr>
      </w:pPr>
      <w:ins w:id="617" w:author="ws" w:date="2023-02-15T23:24:46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18" w:author="ws" w:date="2023-02-15T23:24:46Z"/>
          <w:rFonts w:hint="default" w:ascii="Open Sans" w:hAnsi="Open Sans" w:eastAsia="Open Sans" w:cs="Open Sans"/>
          <w:i w:val="0"/>
          <w:iCs w:val="0"/>
          <w:caps w:val="0"/>
          <w:color w:val="000000"/>
          <w:spacing w:val="0"/>
          <w:sz w:val="21"/>
          <w:szCs w:val="21"/>
        </w:rPr>
      </w:pPr>
      <w:ins w:id="619" w:author="ws" w:date="2023-02-15T23:24:46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20" w:author="ws" w:date="2023-02-15T23:24:46Z"/>
          <w:rFonts w:hint="default" w:ascii="Open Sans" w:hAnsi="Open Sans" w:eastAsia="Open Sans" w:cs="Open Sans"/>
          <w:i w:val="0"/>
          <w:iCs w:val="0"/>
          <w:caps w:val="0"/>
          <w:color w:val="000000"/>
          <w:spacing w:val="0"/>
          <w:sz w:val="21"/>
          <w:szCs w:val="21"/>
        </w:rPr>
      </w:pPr>
      <w:ins w:id="621" w:author="ws" w:date="2023-02-15T23:24:46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22" w:author="ws" w:date="2023-02-15T23:24:46Z"/>
          <w:rFonts w:hint="default" w:ascii="Open Sans" w:hAnsi="Open Sans" w:eastAsia="Open Sans" w:cs="Open Sans"/>
          <w:i w:val="0"/>
          <w:iCs w:val="0"/>
          <w:caps w:val="0"/>
          <w:color w:val="000000"/>
          <w:spacing w:val="0"/>
          <w:sz w:val="21"/>
          <w:szCs w:val="21"/>
        </w:rPr>
      </w:pPr>
      <w:ins w:id="623" w:author="ws" w:date="2023-02-15T23:24:46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24" w:author="ws" w:date="2023-02-15T23:24:46Z"/>
          <w:rFonts w:hint="default" w:ascii="Open Sans" w:hAnsi="Open Sans" w:eastAsia="Open Sans" w:cs="Open Sans"/>
          <w:i w:val="0"/>
          <w:iCs w:val="0"/>
          <w:caps w:val="0"/>
          <w:color w:val="000000"/>
          <w:spacing w:val="0"/>
          <w:sz w:val="21"/>
          <w:szCs w:val="21"/>
        </w:rPr>
      </w:pPr>
      <w:ins w:id="625" w:author="ws" w:date="2023-02-15T23:24:46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26" w:author="ws" w:date="2023-02-15T23:24:46Z"/>
          <w:rFonts w:hint="default" w:ascii="Open Sans" w:hAnsi="Open Sans" w:eastAsia="Open Sans" w:cs="Open Sans"/>
          <w:i w:val="0"/>
          <w:iCs w:val="0"/>
          <w:caps w:val="0"/>
          <w:color w:val="000000"/>
          <w:spacing w:val="0"/>
          <w:sz w:val="21"/>
          <w:szCs w:val="21"/>
        </w:rPr>
      </w:pPr>
      <w:ins w:id="627" w:author="ws" w:date="2023-02-15T23:24:46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28" w:author="ws" w:date="2023-02-15T23:24:46Z"/>
          <w:rFonts w:hint="default" w:ascii="Open Sans" w:hAnsi="Open Sans" w:eastAsia="Open Sans" w:cs="Open Sans"/>
          <w:i w:val="0"/>
          <w:iCs w:val="0"/>
          <w:caps w:val="0"/>
          <w:color w:val="000000"/>
          <w:spacing w:val="0"/>
          <w:sz w:val="21"/>
          <w:szCs w:val="21"/>
        </w:rPr>
      </w:pPr>
      <w:ins w:id="629" w:author="ws" w:date="2023-02-15T23:24:46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30" w:author="ws" w:date="2023-02-15T23:24:46Z"/>
          <w:rFonts w:hint="default" w:ascii="Open Sans" w:hAnsi="Open Sans" w:eastAsia="Open Sans" w:cs="Open Sans"/>
          <w:i w:val="0"/>
          <w:iCs w:val="0"/>
          <w:caps w:val="0"/>
          <w:color w:val="000000"/>
          <w:spacing w:val="0"/>
          <w:sz w:val="21"/>
          <w:szCs w:val="21"/>
        </w:rPr>
      </w:pPr>
      <w:ins w:id="631" w:author="ws" w:date="2023-02-15T23:24:46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32" w:author="ws" w:date="2023-02-15T23:24:46Z"/>
          <w:rFonts w:hint="default" w:ascii="Open Sans" w:hAnsi="Open Sans" w:eastAsia="Open Sans" w:cs="Open Sans"/>
          <w:i w:val="0"/>
          <w:iCs w:val="0"/>
          <w:caps w:val="0"/>
          <w:color w:val="000000"/>
          <w:spacing w:val="0"/>
          <w:sz w:val="21"/>
          <w:szCs w:val="21"/>
        </w:rPr>
      </w:pPr>
      <w:ins w:id="633" w:author="ws" w:date="2023-02-15T23:24:46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34" w:author="ws" w:date="2023-02-15T23:24:46Z"/>
          <w:rFonts w:hint="default" w:ascii="Open Sans" w:hAnsi="Open Sans" w:eastAsia="Open Sans" w:cs="Open Sans"/>
          <w:i w:val="0"/>
          <w:iCs w:val="0"/>
          <w:caps w:val="0"/>
          <w:color w:val="000000"/>
          <w:spacing w:val="0"/>
          <w:sz w:val="21"/>
          <w:szCs w:val="21"/>
        </w:rPr>
      </w:pPr>
      <w:ins w:id="635" w:author="ws" w:date="2023-02-15T23:24:46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36" w:author="ws" w:date="2023-02-15T23:24:46Z"/>
          <w:rFonts w:hint="default" w:ascii="Open Sans" w:hAnsi="Open Sans" w:eastAsia="Open Sans" w:cs="Open Sans"/>
          <w:i w:val="0"/>
          <w:iCs w:val="0"/>
          <w:caps w:val="0"/>
          <w:color w:val="000000"/>
          <w:spacing w:val="0"/>
          <w:sz w:val="21"/>
          <w:szCs w:val="21"/>
        </w:rPr>
      </w:pPr>
      <w:ins w:id="637" w:author="ws" w:date="2023-02-15T23:24:46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38" w:author="ws" w:date="2023-02-15T23:24:46Z"/>
          <w:rFonts w:hint="default" w:ascii="Open Sans" w:hAnsi="Open Sans" w:eastAsia="Open Sans" w:cs="Open Sans"/>
          <w:i w:val="0"/>
          <w:iCs w:val="0"/>
          <w:caps w:val="0"/>
          <w:color w:val="000000"/>
          <w:spacing w:val="0"/>
          <w:sz w:val="21"/>
          <w:szCs w:val="21"/>
        </w:rPr>
      </w:pPr>
      <w:ins w:id="639" w:author="ws" w:date="2023-02-15T23:24:46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40" w:author="ws" w:date="2023-02-15T23:24:46Z"/>
          <w:rFonts w:hint="default" w:ascii="Open Sans" w:hAnsi="Open Sans" w:eastAsia="Open Sans" w:cs="Open Sans"/>
          <w:i w:val="0"/>
          <w:iCs w:val="0"/>
          <w:caps w:val="0"/>
          <w:color w:val="000000"/>
          <w:spacing w:val="0"/>
          <w:sz w:val="21"/>
          <w:szCs w:val="21"/>
        </w:rPr>
      </w:pPr>
      <w:ins w:id="641" w:author="ws" w:date="2023-02-15T23:24:46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42" w:author="ws" w:date="2023-02-15T23:24:46Z"/>
          <w:rFonts w:hint="default" w:ascii="Open Sans" w:hAnsi="Open Sans" w:eastAsia="Open Sans" w:cs="Open Sans"/>
          <w:i w:val="0"/>
          <w:iCs w:val="0"/>
          <w:caps w:val="0"/>
          <w:color w:val="000000"/>
          <w:spacing w:val="0"/>
          <w:sz w:val="21"/>
          <w:szCs w:val="21"/>
        </w:rPr>
      </w:pPr>
      <w:ins w:id="643" w:author="ws" w:date="2023-02-15T23:24:46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44" w:author="ws" w:date="2023-02-15T23:24:46Z"/>
          <w:rFonts w:hint="default" w:ascii="Open Sans" w:hAnsi="Open Sans" w:eastAsia="Open Sans" w:cs="Open Sans"/>
          <w:i w:val="0"/>
          <w:iCs w:val="0"/>
          <w:caps w:val="0"/>
          <w:color w:val="000000"/>
          <w:spacing w:val="0"/>
          <w:sz w:val="21"/>
          <w:szCs w:val="21"/>
        </w:rPr>
      </w:pPr>
      <w:ins w:id="645" w:author="ws" w:date="2023-02-15T23:24:46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46" w:author="ws" w:date="2023-02-15T23:24:46Z"/>
          <w:rFonts w:hint="default" w:ascii="Open Sans" w:hAnsi="Open Sans" w:eastAsia="Open Sans" w:cs="Open Sans"/>
          <w:i w:val="0"/>
          <w:iCs w:val="0"/>
          <w:caps w:val="0"/>
          <w:color w:val="000000"/>
          <w:spacing w:val="0"/>
          <w:sz w:val="21"/>
          <w:szCs w:val="21"/>
        </w:rPr>
      </w:pPr>
      <w:ins w:id="647" w:author="ws" w:date="2023-02-15T23:24:46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48" w:author="ws" w:date="2023-02-15T23:24:46Z"/>
          <w:rFonts w:hint="default" w:ascii="Open Sans" w:hAnsi="Open Sans" w:eastAsia="Open Sans" w:cs="Open Sans"/>
          <w:i w:val="0"/>
          <w:iCs w:val="0"/>
          <w:caps w:val="0"/>
          <w:color w:val="000000"/>
          <w:spacing w:val="0"/>
          <w:sz w:val="21"/>
          <w:szCs w:val="21"/>
        </w:rPr>
      </w:pPr>
      <w:ins w:id="649" w:author="ws" w:date="2023-02-15T23:24:46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50" w:author="ws" w:date="2023-02-15T23:24:46Z"/>
          <w:rFonts w:hint="default" w:ascii="Open Sans" w:hAnsi="Open Sans" w:eastAsia="Open Sans" w:cs="Open Sans"/>
          <w:i w:val="0"/>
          <w:iCs w:val="0"/>
          <w:caps w:val="0"/>
          <w:color w:val="000000"/>
          <w:spacing w:val="0"/>
          <w:sz w:val="21"/>
          <w:szCs w:val="21"/>
        </w:rPr>
      </w:pPr>
      <w:ins w:id="651" w:author="ws" w:date="2023-02-15T23:24:46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52" w:author="ws" w:date="2023-02-15T23:24:46Z"/>
          <w:rFonts w:hint="default" w:ascii="Open Sans" w:hAnsi="Open Sans" w:eastAsia="Open Sans" w:cs="Open Sans"/>
          <w:i w:val="0"/>
          <w:iCs w:val="0"/>
          <w:caps w:val="0"/>
          <w:color w:val="000000"/>
          <w:spacing w:val="0"/>
          <w:sz w:val="21"/>
          <w:szCs w:val="21"/>
        </w:rPr>
      </w:pPr>
      <w:ins w:id="653" w:author="ws" w:date="2023-02-15T23:24:46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54" w:author="ws" w:date="2023-02-15T23:24:46Z"/>
          <w:rFonts w:hint="default" w:ascii="Open Sans" w:hAnsi="Open Sans" w:eastAsia="Open Sans" w:cs="Open Sans"/>
          <w:i w:val="0"/>
          <w:iCs w:val="0"/>
          <w:caps w:val="0"/>
          <w:color w:val="000000"/>
          <w:spacing w:val="0"/>
          <w:sz w:val="21"/>
          <w:szCs w:val="21"/>
        </w:rPr>
      </w:pPr>
      <w:ins w:id="655" w:author="ws" w:date="2023-02-15T23:24:46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56" w:author="ws" w:date="2023-02-15T23:24:46Z"/>
          <w:rFonts w:hint="default" w:ascii="Open Sans" w:hAnsi="Open Sans" w:eastAsia="Open Sans" w:cs="Open Sans"/>
          <w:i w:val="0"/>
          <w:iCs w:val="0"/>
          <w:caps w:val="0"/>
          <w:color w:val="000000"/>
          <w:spacing w:val="0"/>
          <w:sz w:val="21"/>
          <w:szCs w:val="21"/>
        </w:rPr>
      </w:pPr>
      <w:ins w:id="657" w:author="ws" w:date="2023-02-15T23:24:46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58" w:author="ws" w:date="2023-02-15T23:24:46Z"/>
          <w:rFonts w:hint="default" w:ascii="Open Sans" w:hAnsi="Open Sans" w:eastAsia="Open Sans" w:cs="Open Sans"/>
          <w:i w:val="0"/>
          <w:iCs w:val="0"/>
          <w:caps w:val="0"/>
          <w:color w:val="000000"/>
          <w:spacing w:val="0"/>
          <w:sz w:val="21"/>
          <w:szCs w:val="21"/>
        </w:rPr>
      </w:pPr>
      <w:ins w:id="659" w:author="ws" w:date="2023-02-15T23:24:46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60" w:author="ws" w:date="2023-02-15T23:24:47Z"/>
          <w:rFonts w:hint="default" w:ascii="Open Sans" w:hAnsi="Open Sans" w:eastAsia="Open Sans" w:cs="Open Sans"/>
          <w:i w:val="0"/>
          <w:iCs w:val="0"/>
          <w:caps w:val="0"/>
          <w:color w:val="000000"/>
          <w:spacing w:val="0"/>
          <w:sz w:val="21"/>
          <w:szCs w:val="21"/>
        </w:rPr>
      </w:pPr>
      <w:ins w:id="661" w:author="ws" w:date="2023-02-15T23:24:47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62" w:author="ws" w:date="2023-02-15T23:24:47Z"/>
          <w:rFonts w:hint="default" w:ascii="Open Sans" w:hAnsi="Open Sans" w:eastAsia="Open Sans" w:cs="Open Sans"/>
          <w:i w:val="0"/>
          <w:iCs w:val="0"/>
          <w:caps w:val="0"/>
          <w:color w:val="000000"/>
          <w:spacing w:val="0"/>
          <w:sz w:val="21"/>
          <w:szCs w:val="21"/>
        </w:rPr>
      </w:pPr>
      <w:ins w:id="663" w:author="ws" w:date="2023-02-15T23:24:47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64" w:author="ws" w:date="2023-02-15T23:24:47Z"/>
          <w:rFonts w:hint="default" w:ascii="Open Sans" w:hAnsi="Open Sans" w:eastAsia="Open Sans" w:cs="Open Sans"/>
          <w:i w:val="0"/>
          <w:iCs w:val="0"/>
          <w:caps w:val="0"/>
          <w:color w:val="000000"/>
          <w:spacing w:val="0"/>
          <w:sz w:val="21"/>
          <w:szCs w:val="21"/>
        </w:rPr>
      </w:pPr>
      <w:ins w:id="665" w:author="ws" w:date="2023-02-15T23:24:47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66" w:author="ws" w:date="2023-02-15T23:24:47Z"/>
          <w:rFonts w:hint="default" w:ascii="Open Sans" w:hAnsi="Open Sans" w:eastAsia="Open Sans" w:cs="Open Sans"/>
          <w:i w:val="0"/>
          <w:iCs w:val="0"/>
          <w:caps w:val="0"/>
          <w:color w:val="000000"/>
          <w:spacing w:val="0"/>
          <w:sz w:val="21"/>
          <w:szCs w:val="21"/>
        </w:rPr>
      </w:pPr>
      <w:ins w:id="667" w:author="ws" w:date="2023-02-15T23:24:47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68" w:author="ws" w:date="2023-02-15T23:24:47Z"/>
          <w:rFonts w:hint="default" w:ascii="Open Sans" w:hAnsi="Open Sans" w:eastAsia="Open Sans" w:cs="Open Sans"/>
          <w:i w:val="0"/>
          <w:iCs w:val="0"/>
          <w:caps w:val="0"/>
          <w:color w:val="000000"/>
          <w:spacing w:val="0"/>
          <w:sz w:val="21"/>
          <w:szCs w:val="21"/>
        </w:rPr>
      </w:pPr>
      <w:ins w:id="669" w:author="ws" w:date="2023-02-15T23:24:47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70" w:author="ws" w:date="2023-02-15T23:24:47Z"/>
          <w:rFonts w:hint="default" w:ascii="Open Sans" w:hAnsi="Open Sans" w:eastAsia="Open Sans" w:cs="Open Sans"/>
          <w:i w:val="0"/>
          <w:iCs w:val="0"/>
          <w:caps w:val="0"/>
          <w:color w:val="000000"/>
          <w:spacing w:val="0"/>
          <w:sz w:val="21"/>
          <w:szCs w:val="21"/>
        </w:rPr>
      </w:pPr>
      <w:ins w:id="671" w:author="ws" w:date="2023-02-15T23:24:47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72" w:author="ws" w:date="2023-02-15T23:24:47Z"/>
          <w:rFonts w:hint="default" w:ascii="Open Sans" w:hAnsi="Open Sans" w:eastAsia="Open Sans" w:cs="Open Sans"/>
          <w:i w:val="0"/>
          <w:iCs w:val="0"/>
          <w:caps w:val="0"/>
          <w:color w:val="000000"/>
          <w:spacing w:val="0"/>
          <w:sz w:val="21"/>
          <w:szCs w:val="21"/>
        </w:rPr>
      </w:pPr>
      <w:ins w:id="673" w:author="ws" w:date="2023-02-15T23:24:47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74" w:author="ws" w:date="2023-02-15T23:24:47Z"/>
          <w:rFonts w:hint="default" w:ascii="Open Sans" w:hAnsi="Open Sans" w:eastAsia="Open Sans" w:cs="Open Sans"/>
          <w:i w:val="0"/>
          <w:iCs w:val="0"/>
          <w:caps w:val="0"/>
          <w:color w:val="000000"/>
          <w:spacing w:val="0"/>
          <w:sz w:val="21"/>
          <w:szCs w:val="21"/>
        </w:rPr>
      </w:pPr>
      <w:ins w:id="675" w:author="ws" w:date="2023-02-15T23:24:47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76" w:author="ws" w:date="2023-02-15T23:24:47Z"/>
          <w:rFonts w:hint="default" w:ascii="Open Sans" w:hAnsi="Open Sans" w:eastAsia="Open Sans" w:cs="Open Sans"/>
          <w:i w:val="0"/>
          <w:iCs w:val="0"/>
          <w:caps w:val="0"/>
          <w:color w:val="000000"/>
          <w:spacing w:val="0"/>
          <w:sz w:val="21"/>
          <w:szCs w:val="21"/>
        </w:rPr>
      </w:pPr>
      <w:ins w:id="677" w:author="ws" w:date="2023-02-15T23:24:47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78" w:author="ws" w:date="2023-02-15T23:24:47Z"/>
          <w:rFonts w:hint="default" w:ascii="Open Sans" w:hAnsi="Open Sans" w:eastAsia="Open Sans" w:cs="Open Sans"/>
          <w:i w:val="0"/>
          <w:iCs w:val="0"/>
          <w:caps w:val="0"/>
          <w:color w:val="000000"/>
          <w:spacing w:val="0"/>
          <w:sz w:val="21"/>
          <w:szCs w:val="21"/>
        </w:rPr>
      </w:pPr>
      <w:ins w:id="679" w:author="ws" w:date="2023-02-15T23:24:47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80" w:author="ws" w:date="2023-02-15T23:24:47Z"/>
          <w:rFonts w:hint="default" w:ascii="Open Sans" w:hAnsi="Open Sans" w:eastAsia="Open Sans" w:cs="Open Sans"/>
          <w:i w:val="0"/>
          <w:iCs w:val="0"/>
          <w:caps w:val="0"/>
          <w:color w:val="000000"/>
          <w:spacing w:val="0"/>
          <w:sz w:val="21"/>
          <w:szCs w:val="21"/>
        </w:rPr>
      </w:pPr>
      <w:ins w:id="681" w:author="ws" w:date="2023-02-15T23:24:47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82" w:author="ws" w:date="2023-02-15T23:24:47Z"/>
          <w:rFonts w:hint="default" w:ascii="Open Sans" w:hAnsi="Open Sans" w:eastAsia="Open Sans" w:cs="Open Sans"/>
          <w:i w:val="0"/>
          <w:iCs w:val="0"/>
          <w:caps w:val="0"/>
          <w:color w:val="000000"/>
          <w:spacing w:val="0"/>
          <w:sz w:val="21"/>
          <w:szCs w:val="21"/>
        </w:rPr>
      </w:pPr>
      <w:ins w:id="683" w:author="ws" w:date="2023-02-15T23:24:47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84" w:author="ws" w:date="2023-02-15T23:24:47Z"/>
          <w:rFonts w:hint="default" w:ascii="Open Sans" w:hAnsi="Open Sans" w:eastAsia="Open Sans" w:cs="Open Sans"/>
          <w:i w:val="0"/>
          <w:iCs w:val="0"/>
          <w:caps w:val="0"/>
          <w:color w:val="000000"/>
          <w:spacing w:val="0"/>
          <w:sz w:val="21"/>
          <w:szCs w:val="21"/>
        </w:rPr>
      </w:pPr>
      <w:ins w:id="685" w:author="ws" w:date="2023-02-15T23:24:47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86" w:author="ws" w:date="2023-02-15T23:24:47Z"/>
          <w:rFonts w:hint="default" w:ascii="Open Sans" w:hAnsi="Open Sans" w:eastAsia="Open Sans" w:cs="Open Sans"/>
          <w:i w:val="0"/>
          <w:iCs w:val="0"/>
          <w:caps w:val="0"/>
          <w:color w:val="000000"/>
          <w:spacing w:val="0"/>
          <w:sz w:val="21"/>
          <w:szCs w:val="21"/>
        </w:rPr>
      </w:pPr>
      <w:ins w:id="687" w:author="ws" w:date="2023-02-15T23:24:47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88" w:author="ws" w:date="2023-02-15T23:24:47Z"/>
          <w:rFonts w:hint="default" w:ascii="Open Sans" w:hAnsi="Open Sans" w:eastAsia="Open Sans" w:cs="Open Sans"/>
          <w:i w:val="0"/>
          <w:iCs w:val="0"/>
          <w:caps w:val="0"/>
          <w:color w:val="000000"/>
          <w:spacing w:val="0"/>
          <w:sz w:val="21"/>
          <w:szCs w:val="21"/>
        </w:rPr>
      </w:pPr>
      <w:ins w:id="689" w:author="ws" w:date="2023-02-15T23:24:47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90" w:author="ws" w:date="2023-02-15T23:24:47Z"/>
          <w:rFonts w:hint="default" w:ascii="Open Sans" w:hAnsi="Open Sans" w:eastAsia="Open Sans" w:cs="Open Sans"/>
          <w:i w:val="0"/>
          <w:iCs w:val="0"/>
          <w:caps w:val="0"/>
          <w:color w:val="000000"/>
          <w:spacing w:val="0"/>
          <w:sz w:val="21"/>
          <w:szCs w:val="21"/>
        </w:rPr>
      </w:pPr>
      <w:ins w:id="691" w:author="ws" w:date="2023-02-15T23:24:47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92" w:author="ws" w:date="2023-02-15T23:24:47Z"/>
          <w:rFonts w:hint="default" w:ascii="Open Sans" w:hAnsi="Open Sans" w:eastAsia="Open Sans" w:cs="Open Sans"/>
          <w:i w:val="0"/>
          <w:iCs w:val="0"/>
          <w:caps w:val="0"/>
          <w:color w:val="000000"/>
          <w:spacing w:val="0"/>
          <w:sz w:val="21"/>
          <w:szCs w:val="21"/>
        </w:rPr>
      </w:pPr>
      <w:ins w:id="693" w:author="ws" w:date="2023-02-15T23:24:47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94" w:author="ws" w:date="2023-02-15T23:24:47Z"/>
          <w:rFonts w:hint="default" w:ascii="Open Sans" w:hAnsi="Open Sans" w:eastAsia="Open Sans" w:cs="Open Sans"/>
          <w:i w:val="0"/>
          <w:iCs w:val="0"/>
          <w:caps w:val="0"/>
          <w:color w:val="000000"/>
          <w:spacing w:val="0"/>
          <w:sz w:val="21"/>
          <w:szCs w:val="21"/>
        </w:rPr>
      </w:pPr>
      <w:ins w:id="695" w:author="ws" w:date="2023-02-15T23:24:47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96" w:author="ws" w:date="2023-02-15T23:24:47Z"/>
          <w:rFonts w:hint="default" w:ascii="Open Sans" w:hAnsi="Open Sans" w:eastAsia="Open Sans" w:cs="Open Sans"/>
          <w:i w:val="0"/>
          <w:iCs w:val="0"/>
          <w:caps w:val="0"/>
          <w:color w:val="000000"/>
          <w:spacing w:val="0"/>
          <w:sz w:val="21"/>
          <w:szCs w:val="21"/>
        </w:rPr>
      </w:pPr>
      <w:ins w:id="697" w:author="ws" w:date="2023-02-15T23:24:47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698" w:author="ws" w:date="2023-02-15T23:24:47Z"/>
          <w:rFonts w:hint="default" w:ascii="Open Sans" w:hAnsi="Open Sans" w:eastAsia="Open Sans" w:cs="Open Sans"/>
          <w:i w:val="0"/>
          <w:iCs w:val="0"/>
          <w:caps w:val="0"/>
          <w:color w:val="000000"/>
          <w:spacing w:val="0"/>
          <w:sz w:val="21"/>
          <w:szCs w:val="21"/>
        </w:rPr>
      </w:pPr>
      <w:ins w:id="699" w:author="ws" w:date="2023-02-15T23:24:47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00" w:author="ws" w:date="2023-02-15T23:24:47Z"/>
          <w:rFonts w:hint="default" w:ascii="Open Sans" w:hAnsi="Open Sans" w:eastAsia="Open Sans" w:cs="Open Sans"/>
          <w:i w:val="0"/>
          <w:iCs w:val="0"/>
          <w:caps w:val="0"/>
          <w:color w:val="000000"/>
          <w:spacing w:val="0"/>
          <w:sz w:val="21"/>
          <w:szCs w:val="21"/>
        </w:rPr>
      </w:pPr>
      <w:ins w:id="701" w:author="ws" w:date="2023-02-15T23:24:47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02" w:author="ws" w:date="2023-02-15T23:24:47Z"/>
          <w:rFonts w:hint="default" w:ascii="Open Sans" w:hAnsi="Open Sans" w:eastAsia="Open Sans" w:cs="Open Sans"/>
          <w:i w:val="0"/>
          <w:iCs w:val="0"/>
          <w:caps w:val="0"/>
          <w:color w:val="000000"/>
          <w:spacing w:val="0"/>
          <w:sz w:val="21"/>
          <w:szCs w:val="21"/>
        </w:rPr>
      </w:pPr>
      <w:ins w:id="703" w:author="ws" w:date="2023-02-15T23:24:47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04" w:author="ws" w:date="2023-02-15T23:24:47Z"/>
          <w:rFonts w:hint="default" w:ascii="Open Sans" w:hAnsi="Open Sans" w:eastAsia="Open Sans" w:cs="Open Sans"/>
          <w:i w:val="0"/>
          <w:iCs w:val="0"/>
          <w:caps w:val="0"/>
          <w:color w:val="000000"/>
          <w:spacing w:val="0"/>
          <w:sz w:val="21"/>
          <w:szCs w:val="21"/>
        </w:rPr>
      </w:pPr>
      <w:ins w:id="705" w:author="ws" w:date="2023-02-15T23:24:47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06" w:author="ws" w:date="2023-02-15T23:24:47Z"/>
          <w:rFonts w:hint="default" w:ascii="Open Sans" w:hAnsi="Open Sans" w:eastAsia="Open Sans" w:cs="Open Sans"/>
          <w:i w:val="0"/>
          <w:iCs w:val="0"/>
          <w:caps w:val="0"/>
          <w:color w:val="000000"/>
          <w:spacing w:val="0"/>
          <w:sz w:val="21"/>
          <w:szCs w:val="21"/>
        </w:rPr>
      </w:pPr>
      <w:ins w:id="707" w:author="ws" w:date="2023-02-15T23:24:47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08" w:author="ws" w:date="2023-02-15T23:24:47Z"/>
          <w:rFonts w:hint="default" w:ascii="Open Sans" w:hAnsi="Open Sans" w:eastAsia="Open Sans" w:cs="Open Sans"/>
          <w:i w:val="0"/>
          <w:iCs w:val="0"/>
          <w:caps w:val="0"/>
          <w:color w:val="000000"/>
          <w:spacing w:val="0"/>
          <w:sz w:val="21"/>
          <w:szCs w:val="21"/>
        </w:rPr>
      </w:pPr>
      <w:ins w:id="709" w:author="ws" w:date="2023-02-15T23:24:47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10" w:author="ws" w:date="2023-02-15T23:24:47Z"/>
          <w:rFonts w:hint="default" w:ascii="Open Sans" w:hAnsi="Open Sans" w:eastAsia="Open Sans" w:cs="Open Sans"/>
          <w:i w:val="0"/>
          <w:iCs w:val="0"/>
          <w:caps w:val="0"/>
          <w:color w:val="000000"/>
          <w:spacing w:val="0"/>
          <w:sz w:val="21"/>
          <w:szCs w:val="21"/>
        </w:rPr>
      </w:pPr>
      <w:ins w:id="711" w:author="ws" w:date="2023-02-15T23:24:47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12" w:author="ws" w:date="2023-02-15T23:24:47Z"/>
          <w:rFonts w:hint="default" w:ascii="Open Sans" w:hAnsi="Open Sans" w:eastAsia="Open Sans" w:cs="Open Sans"/>
          <w:i w:val="0"/>
          <w:iCs w:val="0"/>
          <w:caps w:val="0"/>
          <w:color w:val="000000"/>
          <w:spacing w:val="0"/>
          <w:sz w:val="21"/>
          <w:szCs w:val="21"/>
        </w:rPr>
      </w:pPr>
      <w:ins w:id="713" w:author="ws" w:date="2023-02-15T23:24:47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14" w:author="ws" w:date="2023-02-15T23:24:47Z"/>
          <w:rFonts w:hint="default" w:ascii="Open Sans" w:hAnsi="Open Sans" w:eastAsia="Open Sans" w:cs="Open Sans"/>
          <w:i w:val="0"/>
          <w:iCs w:val="0"/>
          <w:caps w:val="0"/>
          <w:color w:val="000000"/>
          <w:spacing w:val="0"/>
          <w:sz w:val="21"/>
          <w:szCs w:val="21"/>
        </w:rPr>
      </w:pPr>
      <w:ins w:id="715" w:author="ws" w:date="2023-02-15T23:24:47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16" w:author="ws" w:date="2023-02-15T23:24:47Z"/>
          <w:rFonts w:hint="default" w:ascii="Open Sans" w:hAnsi="Open Sans" w:eastAsia="Open Sans" w:cs="Open Sans"/>
          <w:i w:val="0"/>
          <w:iCs w:val="0"/>
          <w:caps w:val="0"/>
          <w:color w:val="000000"/>
          <w:spacing w:val="0"/>
          <w:sz w:val="21"/>
          <w:szCs w:val="21"/>
        </w:rPr>
      </w:pPr>
      <w:ins w:id="717" w:author="ws" w:date="2023-02-15T23:24:47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18" w:author="ws" w:date="2023-02-15T23:24:47Z"/>
          <w:rFonts w:hint="default" w:ascii="Open Sans" w:hAnsi="Open Sans" w:eastAsia="Open Sans" w:cs="Open Sans"/>
          <w:i w:val="0"/>
          <w:iCs w:val="0"/>
          <w:caps w:val="0"/>
          <w:color w:val="000000"/>
          <w:spacing w:val="0"/>
          <w:sz w:val="21"/>
          <w:szCs w:val="21"/>
        </w:rPr>
      </w:pPr>
      <w:ins w:id="719" w:author="ws" w:date="2023-02-15T23:24:47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20" w:author="ws" w:date="2023-02-15T23:24:47Z"/>
          <w:rFonts w:hint="default" w:ascii="Open Sans" w:hAnsi="Open Sans" w:eastAsia="Open Sans" w:cs="Open Sans"/>
          <w:i w:val="0"/>
          <w:iCs w:val="0"/>
          <w:caps w:val="0"/>
          <w:color w:val="000000"/>
          <w:spacing w:val="0"/>
          <w:sz w:val="21"/>
          <w:szCs w:val="21"/>
        </w:rPr>
      </w:pPr>
      <w:ins w:id="721" w:author="ws" w:date="2023-02-15T23:24:47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22" w:author="ws" w:date="2023-02-15T23:24:47Z"/>
          <w:rFonts w:hint="default" w:ascii="Open Sans" w:hAnsi="Open Sans" w:eastAsia="Open Sans" w:cs="Open Sans"/>
          <w:i w:val="0"/>
          <w:iCs w:val="0"/>
          <w:caps w:val="0"/>
          <w:color w:val="000000"/>
          <w:spacing w:val="0"/>
          <w:sz w:val="21"/>
          <w:szCs w:val="21"/>
        </w:rPr>
      </w:pPr>
      <w:ins w:id="723" w:author="ws" w:date="2023-02-15T23:24:47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24" w:author="ws" w:date="2023-02-15T23:24:47Z"/>
          <w:rFonts w:hint="default" w:ascii="Open Sans" w:hAnsi="Open Sans" w:eastAsia="Open Sans" w:cs="Open Sans"/>
          <w:i w:val="0"/>
          <w:iCs w:val="0"/>
          <w:caps w:val="0"/>
          <w:color w:val="000000"/>
          <w:spacing w:val="0"/>
          <w:sz w:val="21"/>
          <w:szCs w:val="21"/>
        </w:rPr>
      </w:pPr>
      <w:ins w:id="725" w:author="ws" w:date="2023-02-15T23:24:47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26" w:author="ws" w:date="2023-02-15T23:24:47Z"/>
          <w:rFonts w:hint="default" w:ascii="Open Sans" w:hAnsi="Open Sans" w:eastAsia="Open Sans" w:cs="Open Sans"/>
          <w:i w:val="0"/>
          <w:iCs w:val="0"/>
          <w:caps w:val="0"/>
          <w:color w:val="000000"/>
          <w:spacing w:val="0"/>
          <w:sz w:val="21"/>
          <w:szCs w:val="21"/>
        </w:rPr>
      </w:pPr>
      <w:ins w:id="727" w:author="ws" w:date="2023-02-15T23:24:47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28" w:author="ws" w:date="2023-02-15T23:24:47Z"/>
          <w:rFonts w:hint="default" w:ascii="Open Sans" w:hAnsi="Open Sans" w:eastAsia="Open Sans" w:cs="Open Sans"/>
          <w:i w:val="0"/>
          <w:iCs w:val="0"/>
          <w:caps w:val="0"/>
          <w:color w:val="000000"/>
          <w:spacing w:val="0"/>
          <w:sz w:val="21"/>
          <w:szCs w:val="21"/>
        </w:rPr>
      </w:pPr>
      <w:ins w:id="729" w:author="ws" w:date="2023-02-15T23:24:47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30" w:author="ws" w:date="2023-02-15T23:24:47Z"/>
          <w:rFonts w:hint="default" w:ascii="Open Sans" w:hAnsi="Open Sans" w:eastAsia="Open Sans" w:cs="Open Sans"/>
          <w:i w:val="0"/>
          <w:iCs w:val="0"/>
          <w:caps w:val="0"/>
          <w:color w:val="000000"/>
          <w:spacing w:val="0"/>
          <w:sz w:val="21"/>
          <w:szCs w:val="21"/>
        </w:rPr>
      </w:pPr>
      <w:ins w:id="731" w:author="ws" w:date="2023-02-15T23:24:47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32" w:author="ws" w:date="2023-02-15T23:24:47Z"/>
          <w:rFonts w:hint="default" w:ascii="Open Sans" w:hAnsi="Open Sans" w:eastAsia="Open Sans" w:cs="Open Sans"/>
          <w:i w:val="0"/>
          <w:iCs w:val="0"/>
          <w:caps w:val="0"/>
          <w:color w:val="000000"/>
          <w:spacing w:val="0"/>
          <w:sz w:val="21"/>
          <w:szCs w:val="21"/>
        </w:rPr>
      </w:pPr>
      <w:ins w:id="733" w:author="ws" w:date="2023-02-15T23:24:47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34" w:author="ws" w:date="2023-02-15T23:24:47Z"/>
          <w:rFonts w:hint="default" w:ascii="Open Sans" w:hAnsi="Open Sans" w:eastAsia="Open Sans" w:cs="Open Sans"/>
          <w:i w:val="0"/>
          <w:iCs w:val="0"/>
          <w:caps w:val="0"/>
          <w:color w:val="000000"/>
          <w:spacing w:val="0"/>
          <w:sz w:val="21"/>
          <w:szCs w:val="21"/>
        </w:rPr>
      </w:pPr>
      <w:ins w:id="735" w:author="ws" w:date="2023-02-15T23:24:47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36" w:author="ws" w:date="2023-02-15T23:24:47Z"/>
          <w:rFonts w:hint="default" w:ascii="Open Sans" w:hAnsi="Open Sans" w:eastAsia="Open Sans" w:cs="Open Sans"/>
          <w:i w:val="0"/>
          <w:iCs w:val="0"/>
          <w:caps w:val="0"/>
          <w:color w:val="000000"/>
          <w:spacing w:val="0"/>
          <w:sz w:val="21"/>
          <w:szCs w:val="21"/>
        </w:rPr>
      </w:pPr>
      <w:ins w:id="737" w:author="ws" w:date="2023-02-15T23:24:47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38" w:author="ws" w:date="2023-02-15T23:24:47Z"/>
          <w:rFonts w:hint="default" w:ascii="Open Sans" w:hAnsi="Open Sans" w:eastAsia="Open Sans" w:cs="Open Sans"/>
          <w:i w:val="0"/>
          <w:iCs w:val="0"/>
          <w:caps w:val="0"/>
          <w:color w:val="000000"/>
          <w:spacing w:val="0"/>
          <w:sz w:val="21"/>
          <w:szCs w:val="21"/>
        </w:rPr>
      </w:pPr>
      <w:ins w:id="739" w:author="ws" w:date="2023-02-15T23:24:47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40" w:author="ws" w:date="2023-02-15T23:24:47Z"/>
          <w:rFonts w:hint="default" w:ascii="Open Sans" w:hAnsi="Open Sans" w:eastAsia="Open Sans" w:cs="Open Sans"/>
          <w:i w:val="0"/>
          <w:iCs w:val="0"/>
          <w:caps w:val="0"/>
          <w:color w:val="000000"/>
          <w:spacing w:val="0"/>
          <w:sz w:val="21"/>
          <w:szCs w:val="21"/>
        </w:rPr>
      </w:pPr>
      <w:ins w:id="741" w:author="ws" w:date="2023-02-15T23:24:47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42" w:author="ws" w:date="2023-02-15T23:24:47Z"/>
          <w:rFonts w:hint="default" w:ascii="Open Sans" w:hAnsi="Open Sans" w:eastAsia="Open Sans" w:cs="Open Sans"/>
          <w:i w:val="0"/>
          <w:iCs w:val="0"/>
          <w:caps w:val="0"/>
          <w:color w:val="000000"/>
          <w:spacing w:val="0"/>
          <w:sz w:val="21"/>
          <w:szCs w:val="21"/>
        </w:rPr>
      </w:pPr>
      <w:ins w:id="743" w:author="ws" w:date="2023-02-15T23:24:47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44" w:author="ws" w:date="2023-02-15T23:24:47Z"/>
          <w:rFonts w:hint="default" w:ascii="Open Sans" w:hAnsi="Open Sans" w:eastAsia="Open Sans" w:cs="Open Sans"/>
          <w:i w:val="0"/>
          <w:iCs w:val="0"/>
          <w:caps w:val="0"/>
          <w:color w:val="000000"/>
          <w:spacing w:val="0"/>
          <w:sz w:val="21"/>
          <w:szCs w:val="21"/>
        </w:rPr>
      </w:pPr>
      <w:ins w:id="745" w:author="ws" w:date="2023-02-15T23:24:47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46" w:author="ws" w:date="2023-02-15T23:24:47Z"/>
          <w:rFonts w:hint="default" w:ascii="Open Sans" w:hAnsi="Open Sans" w:eastAsia="Open Sans" w:cs="Open Sans"/>
          <w:i w:val="0"/>
          <w:iCs w:val="0"/>
          <w:caps w:val="0"/>
          <w:color w:val="000000"/>
          <w:spacing w:val="0"/>
          <w:sz w:val="21"/>
          <w:szCs w:val="21"/>
        </w:rPr>
      </w:pPr>
      <w:ins w:id="747" w:author="ws" w:date="2023-02-15T23:24:47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48" w:author="ws" w:date="2023-02-15T23:24:47Z"/>
          <w:rFonts w:hint="default" w:ascii="Open Sans" w:hAnsi="Open Sans" w:eastAsia="Open Sans" w:cs="Open Sans"/>
          <w:i w:val="0"/>
          <w:iCs w:val="0"/>
          <w:caps w:val="0"/>
          <w:color w:val="000000"/>
          <w:spacing w:val="0"/>
          <w:sz w:val="21"/>
          <w:szCs w:val="21"/>
        </w:rPr>
      </w:pPr>
      <w:ins w:id="749" w:author="ws" w:date="2023-02-15T23:24:47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50" w:author="ws" w:date="2023-02-15T23:24:47Z"/>
          <w:rFonts w:hint="default" w:ascii="Open Sans" w:hAnsi="Open Sans" w:eastAsia="Open Sans" w:cs="Open Sans"/>
          <w:i w:val="0"/>
          <w:iCs w:val="0"/>
          <w:caps w:val="0"/>
          <w:color w:val="000000"/>
          <w:spacing w:val="0"/>
          <w:sz w:val="21"/>
          <w:szCs w:val="21"/>
        </w:rPr>
      </w:pPr>
      <w:ins w:id="751" w:author="ws" w:date="2023-02-15T23:24:47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52" w:author="ws" w:date="2023-02-15T23:24:47Z"/>
          <w:rFonts w:hint="default" w:ascii="Open Sans" w:hAnsi="Open Sans" w:eastAsia="Open Sans" w:cs="Open Sans"/>
          <w:i w:val="0"/>
          <w:iCs w:val="0"/>
          <w:caps w:val="0"/>
          <w:color w:val="000000"/>
          <w:spacing w:val="0"/>
          <w:sz w:val="21"/>
          <w:szCs w:val="21"/>
        </w:rPr>
      </w:pPr>
      <w:ins w:id="753" w:author="ws" w:date="2023-02-15T23:24:47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54" w:author="ws" w:date="2023-02-15T23:24:47Z"/>
          <w:rFonts w:hint="default" w:ascii="Open Sans" w:hAnsi="Open Sans" w:eastAsia="Open Sans" w:cs="Open Sans"/>
          <w:i w:val="0"/>
          <w:iCs w:val="0"/>
          <w:caps w:val="0"/>
          <w:color w:val="000000"/>
          <w:spacing w:val="0"/>
          <w:sz w:val="21"/>
          <w:szCs w:val="21"/>
        </w:rPr>
      </w:pPr>
      <w:ins w:id="755" w:author="ws" w:date="2023-02-15T23:24:47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56" w:author="ws" w:date="2023-02-15T23:24:47Z"/>
          <w:rFonts w:hint="default" w:ascii="Open Sans" w:hAnsi="Open Sans" w:eastAsia="Open Sans" w:cs="Open Sans"/>
          <w:i w:val="0"/>
          <w:iCs w:val="0"/>
          <w:caps w:val="0"/>
          <w:color w:val="000000"/>
          <w:spacing w:val="0"/>
          <w:sz w:val="21"/>
          <w:szCs w:val="21"/>
        </w:rPr>
      </w:pPr>
      <w:ins w:id="757" w:author="ws" w:date="2023-02-15T23:24:47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58" w:author="ws" w:date="2023-02-15T23:24:47Z"/>
          <w:rFonts w:hint="default" w:ascii="Open Sans" w:hAnsi="Open Sans" w:eastAsia="Open Sans" w:cs="Open Sans"/>
          <w:i w:val="0"/>
          <w:iCs w:val="0"/>
          <w:caps w:val="0"/>
          <w:color w:val="000000"/>
          <w:spacing w:val="0"/>
          <w:sz w:val="21"/>
          <w:szCs w:val="21"/>
        </w:rPr>
      </w:pPr>
      <w:ins w:id="759" w:author="ws" w:date="2023-02-15T23:24:47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60" w:author="ws" w:date="2023-02-15T23:24:47Z"/>
          <w:rFonts w:hint="default" w:ascii="Open Sans" w:hAnsi="Open Sans" w:eastAsia="Open Sans" w:cs="Open Sans"/>
          <w:i w:val="0"/>
          <w:iCs w:val="0"/>
          <w:caps w:val="0"/>
          <w:color w:val="000000"/>
          <w:spacing w:val="0"/>
          <w:sz w:val="21"/>
          <w:szCs w:val="21"/>
        </w:rPr>
      </w:pPr>
      <w:ins w:id="761" w:author="ws" w:date="2023-02-15T23:24:47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62" w:author="ws" w:date="2023-02-15T23:24:47Z"/>
          <w:rFonts w:hint="default" w:ascii="Open Sans" w:hAnsi="Open Sans" w:eastAsia="Open Sans" w:cs="Open Sans"/>
          <w:i w:val="0"/>
          <w:iCs w:val="0"/>
          <w:caps w:val="0"/>
          <w:color w:val="000000"/>
          <w:spacing w:val="0"/>
          <w:sz w:val="21"/>
          <w:szCs w:val="21"/>
        </w:rPr>
      </w:pPr>
      <w:ins w:id="763" w:author="ws" w:date="2023-02-15T23:24:47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64" w:author="ws" w:date="2023-02-15T23:24:47Z"/>
          <w:rFonts w:hint="default" w:ascii="Open Sans" w:hAnsi="Open Sans" w:eastAsia="Open Sans" w:cs="Open Sans"/>
          <w:i w:val="0"/>
          <w:iCs w:val="0"/>
          <w:caps w:val="0"/>
          <w:color w:val="000000"/>
          <w:spacing w:val="0"/>
          <w:sz w:val="21"/>
          <w:szCs w:val="21"/>
        </w:rPr>
      </w:pPr>
      <w:ins w:id="765" w:author="ws" w:date="2023-02-15T23:24:47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66" w:author="ws" w:date="2023-02-15T23:24:47Z"/>
          <w:rFonts w:hint="default" w:ascii="Open Sans" w:hAnsi="Open Sans" w:eastAsia="Open Sans" w:cs="Open Sans"/>
          <w:i w:val="0"/>
          <w:iCs w:val="0"/>
          <w:caps w:val="0"/>
          <w:color w:val="000000"/>
          <w:spacing w:val="0"/>
          <w:sz w:val="21"/>
          <w:szCs w:val="21"/>
        </w:rPr>
      </w:pPr>
      <w:ins w:id="767" w:author="ws" w:date="2023-02-15T23:24:47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68" w:author="ws" w:date="2023-02-15T23:24:47Z"/>
          <w:rFonts w:hint="default" w:ascii="Open Sans" w:hAnsi="Open Sans" w:eastAsia="Open Sans" w:cs="Open Sans"/>
          <w:i w:val="0"/>
          <w:iCs w:val="0"/>
          <w:caps w:val="0"/>
          <w:color w:val="000000"/>
          <w:spacing w:val="0"/>
          <w:sz w:val="21"/>
          <w:szCs w:val="21"/>
        </w:rPr>
      </w:pPr>
      <w:ins w:id="769" w:author="ws" w:date="2023-02-15T23:24:47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70" w:author="ws" w:date="2023-02-15T23:24:47Z"/>
          <w:rFonts w:hint="default" w:ascii="Open Sans" w:hAnsi="Open Sans" w:eastAsia="Open Sans" w:cs="Open Sans"/>
          <w:i w:val="0"/>
          <w:iCs w:val="0"/>
          <w:caps w:val="0"/>
          <w:color w:val="000000"/>
          <w:spacing w:val="0"/>
          <w:sz w:val="21"/>
          <w:szCs w:val="21"/>
        </w:rPr>
      </w:pPr>
      <w:ins w:id="771" w:author="ws" w:date="2023-02-15T23:24:47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72" w:author="ws" w:date="2023-02-15T23:24:47Z"/>
          <w:rFonts w:hint="default" w:ascii="Open Sans" w:hAnsi="Open Sans" w:eastAsia="Open Sans" w:cs="Open Sans"/>
          <w:i w:val="0"/>
          <w:iCs w:val="0"/>
          <w:caps w:val="0"/>
          <w:color w:val="000000"/>
          <w:spacing w:val="0"/>
          <w:sz w:val="21"/>
          <w:szCs w:val="21"/>
        </w:rPr>
      </w:pPr>
      <w:ins w:id="773" w:author="ws" w:date="2023-02-15T23:24:47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74" w:author="ws" w:date="2023-02-15T23:24:47Z"/>
          <w:rFonts w:hint="default" w:ascii="Open Sans" w:hAnsi="Open Sans" w:eastAsia="Open Sans" w:cs="Open Sans"/>
          <w:i w:val="0"/>
          <w:iCs w:val="0"/>
          <w:caps w:val="0"/>
          <w:color w:val="000000"/>
          <w:spacing w:val="0"/>
          <w:sz w:val="21"/>
          <w:szCs w:val="21"/>
        </w:rPr>
      </w:pPr>
      <w:ins w:id="775" w:author="ws" w:date="2023-02-15T23:24:47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76" w:author="ws" w:date="2023-02-15T23:24:47Z"/>
          <w:rFonts w:hint="default" w:ascii="Open Sans" w:hAnsi="Open Sans" w:eastAsia="Open Sans" w:cs="Open Sans"/>
          <w:i w:val="0"/>
          <w:iCs w:val="0"/>
          <w:caps w:val="0"/>
          <w:color w:val="000000"/>
          <w:spacing w:val="0"/>
          <w:sz w:val="21"/>
          <w:szCs w:val="21"/>
        </w:rPr>
      </w:pPr>
      <w:ins w:id="777" w:author="ws" w:date="2023-02-15T23:24:47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78" w:author="ws" w:date="2023-02-15T23:24:47Z"/>
          <w:rFonts w:hint="default" w:ascii="Open Sans" w:hAnsi="Open Sans" w:eastAsia="Open Sans" w:cs="Open Sans"/>
          <w:i w:val="0"/>
          <w:iCs w:val="0"/>
          <w:caps w:val="0"/>
          <w:color w:val="000000"/>
          <w:spacing w:val="0"/>
          <w:sz w:val="21"/>
          <w:szCs w:val="21"/>
        </w:rPr>
      </w:pPr>
      <w:ins w:id="779" w:author="ws" w:date="2023-02-15T23:24:47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80" w:author="ws" w:date="2023-02-15T23:24:47Z"/>
          <w:rFonts w:hint="default" w:ascii="Open Sans" w:hAnsi="Open Sans" w:eastAsia="Open Sans" w:cs="Open Sans"/>
          <w:i w:val="0"/>
          <w:iCs w:val="0"/>
          <w:caps w:val="0"/>
          <w:color w:val="000000"/>
          <w:spacing w:val="0"/>
          <w:sz w:val="21"/>
          <w:szCs w:val="21"/>
        </w:rPr>
      </w:pPr>
      <w:ins w:id="781" w:author="ws" w:date="2023-02-15T23:24:47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82" w:author="ws" w:date="2023-02-15T23:24:47Z"/>
          <w:rFonts w:hint="default" w:ascii="Open Sans" w:hAnsi="Open Sans" w:eastAsia="Open Sans" w:cs="Open Sans"/>
          <w:i w:val="0"/>
          <w:iCs w:val="0"/>
          <w:caps w:val="0"/>
          <w:color w:val="000000"/>
          <w:spacing w:val="0"/>
          <w:sz w:val="21"/>
          <w:szCs w:val="21"/>
        </w:rPr>
      </w:pPr>
      <w:ins w:id="783" w:author="ws" w:date="2023-02-15T23:24:47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84" w:author="ws" w:date="2023-02-15T23:24:47Z"/>
          <w:rFonts w:hint="default" w:ascii="Open Sans" w:hAnsi="Open Sans" w:eastAsia="Open Sans" w:cs="Open Sans"/>
          <w:i w:val="0"/>
          <w:iCs w:val="0"/>
          <w:caps w:val="0"/>
          <w:color w:val="000000"/>
          <w:spacing w:val="0"/>
          <w:sz w:val="21"/>
          <w:szCs w:val="21"/>
        </w:rPr>
      </w:pPr>
      <w:ins w:id="785" w:author="ws" w:date="2023-02-15T23:24:47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86" w:author="ws" w:date="2023-02-15T23:24:47Z"/>
          <w:rFonts w:hint="default" w:ascii="Open Sans" w:hAnsi="Open Sans" w:eastAsia="Open Sans" w:cs="Open Sans"/>
          <w:i w:val="0"/>
          <w:iCs w:val="0"/>
          <w:caps w:val="0"/>
          <w:color w:val="000000"/>
          <w:spacing w:val="0"/>
          <w:sz w:val="21"/>
          <w:szCs w:val="21"/>
        </w:rPr>
      </w:pPr>
      <w:ins w:id="787" w:author="ws" w:date="2023-02-15T23:24:47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88" w:author="ws" w:date="2023-02-15T23:24:47Z"/>
          <w:rFonts w:hint="default" w:ascii="Open Sans" w:hAnsi="Open Sans" w:eastAsia="Open Sans" w:cs="Open Sans"/>
          <w:i w:val="0"/>
          <w:iCs w:val="0"/>
          <w:caps w:val="0"/>
          <w:color w:val="000000"/>
          <w:spacing w:val="0"/>
          <w:sz w:val="21"/>
          <w:szCs w:val="21"/>
        </w:rPr>
      </w:pPr>
      <w:ins w:id="789" w:author="ws" w:date="2023-02-15T23:24:47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90" w:author="ws" w:date="2023-02-15T23:24:47Z"/>
          <w:rFonts w:hint="default" w:ascii="Open Sans" w:hAnsi="Open Sans" w:eastAsia="Open Sans" w:cs="Open Sans"/>
          <w:i w:val="0"/>
          <w:iCs w:val="0"/>
          <w:caps w:val="0"/>
          <w:color w:val="000000"/>
          <w:spacing w:val="0"/>
          <w:sz w:val="21"/>
          <w:szCs w:val="21"/>
        </w:rPr>
      </w:pPr>
      <w:ins w:id="791" w:author="ws" w:date="2023-02-15T23:24:47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92" w:author="ws" w:date="2023-02-15T23:24:47Z"/>
          <w:rFonts w:hint="default" w:ascii="Open Sans" w:hAnsi="Open Sans" w:eastAsia="Open Sans" w:cs="Open Sans"/>
          <w:i w:val="0"/>
          <w:iCs w:val="0"/>
          <w:caps w:val="0"/>
          <w:color w:val="000000"/>
          <w:spacing w:val="0"/>
          <w:sz w:val="21"/>
          <w:szCs w:val="21"/>
        </w:rPr>
      </w:pPr>
      <w:ins w:id="793" w:author="ws" w:date="2023-02-15T23:24:47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94" w:author="ws" w:date="2023-02-15T23:24:47Z"/>
          <w:rFonts w:hint="default" w:ascii="Open Sans" w:hAnsi="Open Sans" w:eastAsia="Open Sans" w:cs="Open Sans"/>
          <w:i w:val="0"/>
          <w:iCs w:val="0"/>
          <w:caps w:val="0"/>
          <w:color w:val="000000"/>
          <w:spacing w:val="0"/>
          <w:sz w:val="21"/>
          <w:szCs w:val="21"/>
        </w:rPr>
      </w:pPr>
      <w:ins w:id="795" w:author="ws" w:date="2023-02-15T23:24:47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96" w:author="ws" w:date="2023-02-15T23:24:47Z"/>
          <w:rFonts w:hint="eastAsia" w:ascii="Open Sans" w:hAnsi="Open Sans" w:eastAsia="SimSun" w:cs="Open Sans"/>
          <w:i w:val="0"/>
          <w:iCs w:val="0"/>
          <w:caps w:val="0"/>
          <w:color w:val="000000"/>
          <w:spacing w:val="0"/>
          <w:sz w:val="21"/>
          <w:szCs w:val="21"/>
          <w:lang w:eastAsia="zh-CN"/>
        </w:rPr>
      </w:pPr>
      <w:ins w:id="797" w:author="ws" w:date="2023-02-15T23:24:47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798" w:author="ws" w:date="2023-02-15T23:24:47Z"/>
          <w:rFonts w:hint="default" w:ascii="Open Sans" w:hAnsi="Open Sans" w:eastAsia="Open Sans" w:cs="Open Sans"/>
          <w:i w:val="0"/>
          <w:iCs w:val="0"/>
          <w:caps w:val="0"/>
          <w:color w:val="000000"/>
          <w:spacing w:val="0"/>
          <w:sz w:val="21"/>
          <w:szCs w:val="21"/>
        </w:rPr>
      </w:pPr>
      <w:ins w:id="799" w:author="ws" w:date="2023-02-15T23:24:47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00" w:author="ws" w:date="2023-02-15T23:24:47Z"/>
          <w:rFonts w:hint="default" w:ascii="Open Sans" w:hAnsi="Open Sans" w:eastAsia="Open Sans" w:cs="Open Sans"/>
          <w:i w:val="0"/>
          <w:iCs w:val="0"/>
          <w:caps w:val="0"/>
          <w:color w:val="000000"/>
          <w:spacing w:val="0"/>
          <w:sz w:val="21"/>
          <w:szCs w:val="21"/>
        </w:rPr>
      </w:pPr>
      <w:ins w:id="801" w:author="ws" w:date="2023-02-15T23:24:47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802" w:author="ws" w:date="2023-02-15T23:24:47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03" w:author="ws" w:date="2023-02-15T23:24:47Z"/>
          <w:rFonts w:ascii="Open Sans" w:hAnsi="Open Sans" w:eastAsia="Open Sans" w:cs="Open Sans"/>
          <w:i w:val="0"/>
          <w:iCs w:val="0"/>
          <w:caps w:val="0"/>
          <w:color w:val="000000"/>
          <w:spacing w:val="0"/>
          <w:sz w:val="21"/>
          <w:szCs w:val="21"/>
        </w:rPr>
      </w:pPr>
      <w:ins w:id="804" w:author="ws" w:date="2023-02-15T23:24:47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05" w:author="ws" w:date="2023-02-15T23:24:47Z"/>
          <w:rFonts w:hint="default" w:ascii="Open Sans" w:hAnsi="Open Sans" w:eastAsia="Open Sans" w:cs="Open Sans"/>
          <w:i w:val="0"/>
          <w:iCs w:val="0"/>
          <w:caps w:val="0"/>
          <w:color w:val="000000"/>
          <w:spacing w:val="0"/>
          <w:sz w:val="21"/>
          <w:szCs w:val="21"/>
        </w:rPr>
      </w:pPr>
      <w:ins w:id="806" w:author="ws" w:date="2023-02-15T23:24:47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07" w:author="ws" w:date="2023-02-15T23:24:47Z"/>
          <w:rFonts w:hint="default" w:ascii="Open Sans" w:hAnsi="Open Sans" w:eastAsia="Open Sans" w:cs="Open Sans"/>
          <w:i w:val="0"/>
          <w:iCs w:val="0"/>
          <w:caps w:val="0"/>
          <w:color w:val="000000"/>
          <w:spacing w:val="0"/>
          <w:sz w:val="21"/>
          <w:szCs w:val="21"/>
        </w:rPr>
      </w:pPr>
      <w:ins w:id="808" w:author="ws" w:date="2023-02-15T23:24:47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09" w:author="ws" w:date="2023-02-15T23:24:47Z"/>
          <w:rFonts w:hint="default" w:ascii="Open Sans" w:hAnsi="Open Sans" w:eastAsia="Open Sans" w:cs="Open Sans"/>
          <w:i w:val="0"/>
          <w:iCs w:val="0"/>
          <w:caps w:val="0"/>
          <w:color w:val="000000"/>
          <w:spacing w:val="0"/>
          <w:sz w:val="21"/>
          <w:szCs w:val="21"/>
        </w:rPr>
      </w:pPr>
      <w:ins w:id="810" w:author="ws" w:date="2023-02-15T23:24:47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11" w:author="ws" w:date="2023-02-15T23:24:47Z"/>
          <w:rFonts w:hint="default" w:ascii="Open Sans" w:hAnsi="Open Sans" w:eastAsia="Open Sans" w:cs="Open Sans"/>
          <w:i w:val="0"/>
          <w:iCs w:val="0"/>
          <w:caps w:val="0"/>
          <w:color w:val="000000"/>
          <w:spacing w:val="0"/>
          <w:sz w:val="21"/>
          <w:szCs w:val="21"/>
        </w:rPr>
      </w:pPr>
      <w:ins w:id="812" w:author="ws" w:date="2023-02-15T23:24:47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13" w:author="ws" w:date="2023-02-15T23:24:47Z"/>
          <w:rFonts w:hint="default" w:ascii="Open Sans" w:hAnsi="Open Sans" w:eastAsia="Open Sans" w:cs="Open Sans"/>
          <w:i w:val="0"/>
          <w:iCs w:val="0"/>
          <w:caps w:val="0"/>
          <w:color w:val="000000"/>
          <w:spacing w:val="0"/>
          <w:sz w:val="21"/>
          <w:szCs w:val="21"/>
        </w:rPr>
      </w:pPr>
      <w:ins w:id="814" w:author="ws" w:date="2023-02-15T23:24:47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15" w:author="ws" w:date="2023-02-15T23:24:47Z"/>
          <w:rFonts w:hint="default" w:ascii="Open Sans" w:hAnsi="Open Sans" w:eastAsia="Open Sans" w:cs="Open Sans"/>
          <w:i w:val="0"/>
          <w:iCs w:val="0"/>
          <w:caps w:val="0"/>
          <w:color w:val="000000"/>
          <w:spacing w:val="0"/>
          <w:sz w:val="21"/>
          <w:szCs w:val="21"/>
        </w:rPr>
      </w:pPr>
      <w:ins w:id="816" w:author="ws" w:date="2023-02-15T23:24:47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17" w:author="ws" w:date="2023-02-15T23:24:47Z"/>
          <w:rFonts w:hint="default" w:ascii="Open Sans" w:hAnsi="Open Sans" w:eastAsia="Open Sans" w:cs="Open Sans"/>
          <w:i w:val="0"/>
          <w:iCs w:val="0"/>
          <w:caps w:val="0"/>
          <w:color w:val="000000"/>
          <w:spacing w:val="0"/>
          <w:sz w:val="21"/>
          <w:szCs w:val="21"/>
        </w:rPr>
      </w:pPr>
      <w:ins w:id="818" w:author="ws" w:date="2023-02-15T23:24:47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19" w:author="ws" w:date="2023-02-15T23:24:47Z"/>
          <w:rFonts w:hint="default" w:ascii="Open Sans" w:hAnsi="Open Sans" w:eastAsia="Open Sans" w:cs="Open Sans"/>
          <w:i w:val="0"/>
          <w:iCs w:val="0"/>
          <w:caps w:val="0"/>
          <w:color w:val="000000"/>
          <w:spacing w:val="0"/>
          <w:sz w:val="21"/>
          <w:szCs w:val="21"/>
        </w:rPr>
      </w:pPr>
      <w:ins w:id="820" w:author="ws" w:date="2023-02-15T23:24:47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21" w:author="ws" w:date="2023-02-15T23:24:47Z"/>
          <w:rFonts w:hint="default" w:ascii="Open Sans" w:hAnsi="Open Sans" w:eastAsia="Open Sans" w:cs="Open Sans"/>
          <w:i w:val="0"/>
          <w:iCs w:val="0"/>
          <w:caps w:val="0"/>
          <w:color w:val="000000"/>
          <w:spacing w:val="0"/>
          <w:sz w:val="21"/>
          <w:szCs w:val="21"/>
        </w:rPr>
      </w:pPr>
      <w:ins w:id="822" w:author="ws" w:date="2023-02-15T23:24:47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23" w:author="ws" w:date="2023-02-15T23:24:47Z"/>
          <w:rFonts w:hint="default" w:ascii="Open Sans" w:hAnsi="Open Sans" w:eastAsia="Open Sans" w:cs="Open Sans"/>
          <w:i w:val="0"/>
          <w:iCs w:val="0"/>
          <w:caps w:val="0"/>
          <w:color w:val="000000"/>
          <w:spacing w:val="0"/>
          <w:sz w:val="21"/>
          <w:szCs w:val="21"/>
        </w:rPr>
      </w:pPr>
      <w:ins w:id="824" w:author="ws" w:date="2023-02-15T23:24:47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25" w:author="ws" w:date="2023-02-15T23:24:47Z"/>
          <w:rFonts w:hint="default" w:ascii="Open Sans" w:hAnsi="Open Sans" w:eastAsia="Open Sans" w:cs="Open Sans"/>
          <w:i w:val="0"/>
          <w:iCs w:val="0"/>
          <w:caps w:val="0"/>
          <w:color w:val="000000"/>
          <w:spacing w:val="0"/>
          <w:sz w:val="21"/>
          <w:szCs w:val="21"/>
        </w:rPr>
      </w:pPr>
      <w:ins w:id="826" w:author="ws" w:date="2023-02-15T23:24:47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27" w:author="ws" w:date="2023-02-15T23:24:47Z"/>
          <w:rFonts w:hint="default" w:ascii="Open Sans" w:hAnsi="Open Sans" w:eastAsia="Open Sans" w:cs="Open Sans"/>
          <w:i w:val="0"/>
          <w:iCs w:val="0"/>
          <w:caps w:val="0"/>
          <w:color w:val="000000"/>
          <w:spacing w:val="0"/>
          <w:sz w:val="21"/>
          <w:szCs w:val="21"/>
        </w:rPr>
      </w:pPr>
      <w:ins w:id="828" w:author="ws" w:date="2023-02-15T23:24:47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29" w:author="ws" w:date="2023-02-15T23:24:47Z"/>
          <w:rFonts w:hint="default" w:ascii="Open Sans" w:hAnsi="Open Sans" w:eastAsia="Open Sans" w:cs="Open Sans"/>
          <w:i w:val="0"/>
          <w:iCs w:val="0"/>
          <w:caps w:val="0"/>
          <w:color w:val="000000"/>
          <w:spacing w:val="0"/>
          <w:sz w:val="21"/>
          <w:szCs w:val="21"/>
        </w:rPr>
      </w:pPr>
      <w:ins w:id="830" w:author="ws" w:date="2023-02-15T23:24:47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31" w:author="ws" w:date="2023-02-15T23:24:47Z"/>
          <w:rFonts w:hint="default" w:ascii="Open Sans" w:hAnsi="Open Sans" w:eastAsia="Open Sans" w:cs="Open Sans"/>
          <w:i w:val="0"/>
          <w:iCs w:val="0"/>
          <w:caps w:val="0"/>
          <w:color w:val="000000"/>
          <w:spacing w:val="0"/>
          <w:sz w:val="21"/>
          <w:szCs w:val="21"/>
        </w:rPr>
      </w:pPr>
      <w:ins w:id="832" w:author="ws" w:date="2023-02-15T23:24:47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33" w:author="ws" w:date="2023-02-15T23:24:47Z"/>
          <w:rFonts w:hint="default" w:ascii="Open Sans" w:hAnsi="Open Sans" w:eastAsia="Open Sans" w:cs="Open Sans"/>
          <w:i w:val="0"/>
          <w:iCs w:val="0"/>
          <w:caps w:val="0"/>
          <w:color w:val="000000"/>
          <w:spacing w:val="0"/>
          <w:sz w:val="21"/>
          <w:szCs w:val="21"/>
        </w:rPr>
      </w:pPr>
      <w:ins w:id="834" w:author="ws" w:date="2023-02-15T23:24:47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35" w:author="ws" w:date="2023-02-15T23:24:47Z"/>
          <w:rFonts w:hint="default" w:ascii="Open Sans" w:hAnsi="Open Sans" w:eastAsia="Open Sans" w:cs="Open Sans"/>
          <w:i w:val="0"/>
          <w:iCs w:val="0"/>
          <w:caps w:val="0"/>
          <w:color w:val="000000"/>
          <w:spacing w:val="0"/>
          <w:sz w:val="21"/>
          <w:szCs w:val="21"/>
        </w:rPr>
      </w:pPr>
      <w:ins w:id="836" w:author="ws" w:date="2023-02-15T23:24:47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37" w:author="ws" w:date="2023-02-15T23:24:47Z"/>
          <w:rFonts w:hint="default" w:ascii="Open Sans" w:hAnsi="Open Sans" w:eastAsia="Open Sans" w:cs="Open Sans"/>
          <w:i w:val="0"/>
          <w:iCs w:val="0"/>
          <w:caps w:val="0"/>
          <w:color w:val="000000"/>
          <w:spacing w:val="0"/>
          <w:sz w:val="21"/>
          <w:szCs w:val="21"/>
        </w:rPr>
      </w:pPr>
      <w:ins w:id="838" w:author="ws" w:date="2023-02-15T23:24:47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39" w:author="ws" w:date="2023-02-15T23:24:47Z"/>
          <w:rFonts w:hint="default" w:ascii="Open Sans" w:hAnsi="Open Sans" w:eastAsia="Open Sans" w:cs="Open Sans"/>
          <w:i w:val="0"/>
          <w:iCs w:val="0"/>
          <w:caps w:val="0"/>
          <w:color w:val="000000"/>
          <w:spacing w:val="0"/>
          <w:sz w:val="21"/>
          <w:szCs w:val="21"/>
        </w:rPr>
      </w:pPr>
      <w:ins w:id="840" w:author="ws" w:date="2023-02-15T23:24:47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41" w:author="ws" w:date="2023-02-15T23:24:47Z"/>
          <w:rFonts w:hint="default" w:ascii="Open Sans" w:hAnsi="Open Sans" w:eastAsia="Open Sans" w:cs="Open Sans"/>
          <w:i w:val="0"/>
          <w:iCs w:val="0"/>
          <w:caps w:val="0"/>
          <w:color w:val="000000"/>
          <w:spacing w:val="0"/>
          <w:sz w:val="21"/>
          <w:szCs w:val="21"/>
        </w:rPr>
      </w:pPr>
      <w:ins w:id="842" w:author="ws" w:date="2023-02-15T23:24:47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43" w:author="ws" w:date="2023-02-15T23:24:47Z"/>
          <w:rFonts w:hint="default" w:ascii="Open Sans" w:hAnsi="Open Sans" w:eastAsia="Open Sans" w:cs="Open Sans"/>
          <w:i w:val="0"/>
          <w:iCs w:val="0"/>
          <w:caps w:val="0"/>
          <w:color w:val="000000"/>
          <w:spacing w:val="0"/>
          <w:sz w:val="21"/>
          <w:szCs w:val="21"/>
        </w:rPr>
      </w:pPr>
      <w:ins w:id="844" w:author="ws" w:date="2023-02-15T23:24:47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45" w:author="ws" w:date="2023-02-15T23:24:47Z"/>
          <w:rFonts w:hint="default" w:ascii="Open Sans" w:hAnsi="Open Sans" w:eastAsia="Open Sans" w:cs="Open Sans"/>
          <w:i w:val="0"/>
          <w:iCs w:val="0"/>
          <w:caps w:val="0"/>
          <w:color w:val="000000"/>
          <w:spacing w:val="0"/>
          <w:sz w:val="21"/>
          <w:szCs w:val="21"/>
        </w:rPr>
      </w:pPr>
      <w:ins w:id="846" w:author="ws" w:date="2023-02-15T23:24:47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47" w:author="ws" w:date="2023-02-15T23:24:47Z"/>
          <w:rFonts w:hint="default" w:ascii="Open Sans" w:hAnsi="Open Sans" w:eastAsia="Open Sans" w:cs="Open Sans"/>
          <w:i w:val="0"/>
          <w:iCs w:val="0"/>
          <w:caps w:val="0"/>
          <w:color w:val="000000"/>
          <w:spacing w:val="0"/>
          <w:sz w:val="21"/>
          <w:szCs w:val="21"/>
        </w:rPr>
      </w:pPr>
      <w:ins w:id="848" w:author="ws" w:date="2023-02-15T23:24:47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49" w:author="ws" w:date="2023-02-15T23:24:47Z"/>
          <w:rFonts w:hint="default" w:ascii="Open Sans" w:hAnsi="Open Sans" w:eastAsia="Open Sans" w:cs="Open Sans"/>
          <w:i w:val="0"/>
          <w:iCs w:val="0"/>
          <w:caps w:val="0"/>
          <w:color w:val="000000"/>
          <w:spacing w:val="0"/>
          <w:sz w:val="21"/>
          <w:szCs w:val="21"/>
        </w:rPr>
      </w:pPr>
      <w:ins w:id="850" w:author="ws" w:date="2023-02-15T23:24:47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51" w:author="ws" w:date="2023-02-15T23:24:47Z"/>
          <w:rFonts w:hint="default" w:ascii="Open Sans" w:hAnsi="Open Sans" w:eastAsia="Open Sans" w:cs="Open Sans"/>
          <w:i w:val="0"/>
          <w:iCs w:val="0"/>
          <w:caps w:val="0"/>
          <w:color w:val="000000"/>
          <w:spacing w:val="0"/>
          <w:sz w:val="21"/>
          <w:szCs w:val="21"/>
        </w:rPr>
      </w:pPr>
      <w:ins w:id="852" w:author="ws" w:date="2023-02-15T23:24:47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53" w:author="ws" w:date="2023-02-15T23:24:47Z"/>
          <w:rFonts w:hint="default" w:ascii="Open Sans" w:hAnsi="Open Sans" w:eastAsia="Open Sans" w:cs="Open Sans"/>
          <w:i w:val="0"/>
          <w:iCs w:val="0"/>
          <w:caps w:val="0"/>
          <w:color w:val="000000"/>
          <w:spacing w:val="0"/>
          <w:sz w:val="21"/>
          <w:szCs w:val="21"/>
        </w:rPr>
      </w:pPr>
      <w:ins w:id="854" w:author="ws" w:date="2023-02-15T23:24:47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55" w:author="ws" w:date="2023-02-15T23:24:47Z"/>
          <w:rFonts w:hint="default" w:ascii="Open Sans" w:hAnsi="Open Sans" w:eastAsia="Open Sans" w:cs="Open Sans"/>
          <w:i w:val="0"/>
          <w:iCs w:val="0"/>
          <w:caps w:val="0"/>
          <w:color w:val="000000"/>
          <w:spacing w:val="0"/>
          <w:sz w:val="21"/>
          <w:szCs w:val="21"/>
        </w:rPr>
      </w:pPr>
      <w:ins w:id="856" w:author="ws" w:date="2023-02-15T23:24:47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57" w:author="ws" w:date="2023-02-15T23:24:47Z"/>
          <w:rFonts w:hint="default" w:ascii="Open Sans" w:hAnsi="Open Sans" w:eastAsia="Open Sans" w:cs="Open Sans"/>
          <w:i w:val="0"/>
          <w:iCs w:val="0"/>
          <w:caps w:val="0"/>
          <w:color w:val="000000"/>
          <w:spacing w:val="0"/>
          <w:sz w:val="21"/>
          <w:szCs w:val="21"/>
        </w:rPr>
      </w:pPr>
      <w:ins w:id="858" w:author="ws" w:date="2023-02-15T23:24:47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59" w:author="ws" w:date="2023-02-15T23:24:47Z"/>
          <w:rFonts w:hint="default" w:ascii="Open Sans" w:hAnsi="Open Sans" w:eastAsia="Open Sans" w:cs="Open Sans"/>
          <w:i w:val="0"/>
          <w:iCs w:val="0"/>
          <w:caps w:val="0"/>
          <w:color w:val="000000"/>
          <w:spacing w:val="0"/>
          <w:sz w:val="21"/>
          <w:szCs w:val="21"/>
        </w:rPr>
      </w:pPr>
      <w:ins w:id="860" w:author="ws" w:date="2023-02-15T23:24:47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61" w:author="ws" w:date="2023-02-15T23:24:47Z"/>
          <w:rFonts w:hint="default" w:ascii="Open Sans" w:hAnsi="Open Sans" w:eastAsia="Open Sans" w:cs="Open Sans"/>
          <w:i w:val="0"/>
          <w:iCs w:val="0"/>
          <w:caps w:val="0"/>
          <w:color w:val="000000"/>
          <w:spacing w:val="0"/>
          <w:sz w:val="21"/>
          <w:szCs w:val="21"/>
        </w:rPr>
      </w:pPr>
      <w:ins w:id="862" w:author="ws" w:date="2023-02-15T23:24:47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63" w:author="ws" w:date="2023-02-15T23:24:47Z"/>
          <w:rFonts w:hint="default" w:ascii="Open Sans" w:hAnsi="Open Sans" w:eastAsia="Open Sans" w:cs="Open Sans"/>
          <w:i w:val="0"/>
          <w:iCs w:val="0"/>
          <w:caps w:val="0"/>
          <w:color w:val="000000"/>
          <w:spacing w:val="0"/>
          <w:sz w:val="21"/>
          <w:szCs w:val="21"/>
        </w:rPr>
      </w:pPr>
      <w:ins w:id="864" w:author="ws" w:date="2023-02-15T23:24:47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65" w:author="ws" w:date="2023-02-15T23:24:47Z"/>
          <w:rFonts w:hint="default" w:ascii="Open Sans" w:hAnsi="Open Sans" w:eastAsia="Open Sans" w:cs="Open Sans"/>
          <w:i w:val="0"/>
          <w:iCs w:val="0"/>
          <w:caps w:val="0"/>
          <w:color w:val="000000"/>
          <w:spacing w:val="0"/>
          <w:sz w:val="21"/>
          <w:szCs w:val="21"/>
        </w:rPr>
      </w:pPr>
      <w:ins w:id="866" w:author="ws" w:date="2023-02-15T23:24:47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67" w:author="ws" w:date="2023-02-15T23:24:47Z"/>
          <w:rFonts w:hint="default" w:ascii="Open Sans" w:hAnsi="Open Sans" w:eastAsia="Open Sans" w:cs="Open Sans"/>
          <w:i w:val="0"/>
          <w:iCs w:val="0"/>
          <w:caps w:val="0"/>
          <w:color w:val="000000"/>
          <w:spacing w:val="0"/>
          <w:sz w:val="21"/>
          <w:szCs w:val="21"/>
        </w:rPr>
      </w:pPr>
      <w:ins w:id="868" w:author="ws" w:date="2023-02-15T23:24:47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69" w:author="ws" w:date="2023-02-15T23:24:47Z"/>
          <w:rFonts w:hint="default" w:ascii="Open Sans" w:hAnsi="Open Sans" w:eastAsia="Open Sans" w:cs="Open Sans"/>
          <w:i w:val="0"/>
          <w:iCs w:val="0"/>
          <w:caps w:val="0"/>
          <w:color w:val="000000"/>
          <w:spacing w:val="0"/>
          <w:sz w:val="21"/>
          <w:szCs w:val="21"/>
        </w:rPr>
      </w:pPr>
      <w:ins w:id="870" w:author="ws" w:date="2023-02-15T23:24:47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71" w:author="ws" w:date="2023-02-15T23:24:47Z"/>
          <w:rFonts w:hint="default" w:ascii="Open Sans" w:hAnsi="Open Sans" w:eastAsia="Open Sans" w:cs="Open Sans"/>
          <w:i w:val="0"/>
          <w:iCs w:val="0"/>
          <w:caps w:val="0"/>
          <w:color w:val="000000"/>
          <w:spacing w:val="0"/>
          <w:sz w:val="21"/>
          <w:szCs w:val="21"/>
        </w:rPr>
      </w:pPr>
      <w:ins w:id="872" w:author="ws" w:date="2023-02-15T23:24:47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73" w:author="ws" w:date="2023-02-15T23:24:47Z"/>
          <w:rFonts w:hint="default" w:ascii="Open Sans" w:hAnsi="Open Sans" w:eastAsia="Open Sans" w:cs="Open Sans"/>
          <w:i w:val="0"/>
          <w:iCs w:val="0"/>
          <w:caps w:val="0"/>
          <w:color w:val="000000"/>
          <w:spacing w:val="0"/>
          <w:sz w:val="21"/>
          <w:szCs w:val="21"/>
        </w:rPr>
      </w:pPr>
      <w:ins w:id="874" w:author="ws" w:date="2023-02-15T23:24:47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75" w:author="ws" w:date="2023-02-15T23:24:47Z"/>
          <w:rFonts w:hint="default" w:ascii="Open Sans" w:hAnsi="Open Sans" w:eastAsia="Open Sans" w:cs="Open Sans"/>
          <w:i w:val="0"/>
          <w:iCs w:val="0"/>
          <w:caps w:val="0"/>
          <w:color w:val="000000"/>
          <w:spacing w:val="0"/>
          <w:sz w:val="21"/>
          <w:szCs w:val="21"/>
        </w:rPr>
      </w:pPr>
      <w:ins w:id="876" w:author="ws" w:date="2023-02-15T23:24:47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77" w:author="ws" w:date="2023-02-15T23:24:47Z"/>
          <w:rFonts w:hint="default" w:ascii="Open Sans" w:hAnsi="Open Sans" w:eastAsia="Open Sans" w:cs="Open Sans"/>
          <w:i w:val="0"/>
          <w:iCs w:val="0"/>
          <w:caps w:val="0"/>
          <w:color w:val="000000"/>
          <w:spacing w:val="0"/>
          <w:sz w:val="21"/>
          <w:szCs w:val="21"/>
        </w:rPr>
      </w:pPr>
      <w:ins w:id="878" w:author="ws" w:date="2023-02-15T23:24:47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79" w:author="ws" w:date="2023-02-15T23:24:47Z"/>
          <w:rFonts w:hint="default" w:ascii="Open Sans" w:hAnsi="Open Sans" w:eastAsia="Open Sans" w:cs="Open Sans"/>
          <w:i w:val="0"/>
          <w:iCs w:val="0"/>
          <w:caps w:val="0"/>
          <w:color w:val="000000"/>
          <w:spacing w:val="0"/>
          <w:sz w:val="21"/>
          <w:szCs w:val="21"/>
        </w:rPr>
      </w:pPr>
      <w:ins w:id="880" w:author="ws" w:date="2023-02-15T23:24:47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81" w:author="ws" w:date="2023-02-15T23:24:47Z"/>
          <w:rFonts w:hint="default" w:ascii="Open Sans" w:hAnsi="Open Sans" w:eastAsia="Open Sans" w:cs="Open Sans"/>
          <w:i w:val="0"/>
          <w:iCs w:val="0"/>
          <w:caps w:val="0"/>
          <w:color w:val="000000"/>
          <w:spacing w:val="0"/>
          <w:sz w:val="21"/>
          <w:szCs w:val="21"/>
        </w:rPr>
      </w:pPr>
      <w:ins w:id="882" w:author="ws" w:date="2023-02-15T23:24:47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83" w:author="ws" w:date="2023-02-15T23:24:47Z"/>
          <w:rFonts w:hint="default" w:ascii="Open Sans" w:hAnsi="Open Sans" w:eastAsia="Open Sans" w:cs="Open Sans"/>
          <w:i w:val="0"/>
          <w:iCs w:val="0"/>
          <w:caps w:val="0"/>
          <w:color w:val="000000"/>
          <w:spacing w:val="0"/>
          <w:sz w:val="21"/>
          <w:szCs w:val="21"/>
        </w:rPr>
      </w:pPr>
      <w:ins w:id="884" w:author="ws" w:date="2023-02-15T23:24:47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85" w:author="ws" w:date="2023-02-15T23:24:47Z"/>
          <w:rFonts w:hint="default" w:ascii="Open Sans" w:hAnsi="Open Sans" w:eastAsia="Open Sans" w:cs="Open Sans"/>
          <w:i w:val="0"/>
          <w:iCs w:val="0"/>
          <w:caps w:val="0"/>
          <w:color w:val="000000"/>
          <w:spacing w:val="0"/>
          <w:sz w:val="21"/>
          <w:szCs w:val="21"/>
        </w:rPr>
      </w:pPr>
      <w:ins w:id="886" w:author="ws" w:date="2023-02-15T23:24:47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87" w:author="ws" w:date="2023-02-15T23:24:47Z"/>
          <w:rFonts w:hint="default" w:ascii="Open Sans" w:hAnsi="Open Sans" w:eastAsia="Open Sans" w:cs="Open Sans"/>
          <w:i w:val="0"/>
          <w:iCs w:val="0"/>
          <w:caps w:val="0"/>
          <w:color w:val="000000"/>
          <w:spacing w:val="0"/>
          <w:sz w:val="21"/>
          <w:szCs w:val="21"/>
        </w:rPr>
      </w:pPr>
      <w:ins w:id="888" w:author="ws" w:date="2023-02-15T23:24:47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89" w:author="ws" w:date="2023-02-15T23:24:47Z"/>
          <w:rFonts w:hint="default" w:ascii="Open Sans" w:hAnsi="Open Sans" w:eastAsia="Open Sans" w:cs="Open Sans"/>
          <w:i w:val="0"/>
          <w:iCs w:val="0"/>
          <w:caps w:val="0"/>
          <w:color w:val="000000"/>
          <w:spacing w:val="0"/>
          <w:sz w:val="21"/>
          <w:szCs w:val="21"/>
        </w:rPr>
      </w:pPr>
      <w:ins w:id="890" w:author="ws" w:date="2023-02-15T23:24:47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91" w:author="ws" w:date="2023-02-15T23:24:47Z"/>
          <w:rFonts w:hint="default" w:ascii="Open Sans" w:hAnsi="Open Sans" w:eastAsia="Open Sans" w:cs="Open Sans"/>
          <w:i w:val="0"/>
          <w:iCs w:val="0"/>
          <w:caps w:val="0"/>
          <w:color w:val="000000"/>
          <w:spacing w:val="0"/>
          <w:sz w:val="21"/>
          <w:szCs w:val="21"/>
        </w:rPr>
      </w:pPr>
      <w:ins w:id="892" w:author="ws" w:date="2023-02-15T23:24:47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93" w:author="ws" w:date="2023-02-15T23:24:47Z"/>
          <w:rFonts w:hint="default" w:ascii="Open Sans" w:hAnsi="Open Sans" w:eastAsia="Open Sans" w:cs="Open Sans"/>
          <w:i w:val="0"/>
          <w:iCs w:val="0"/>
          <w:caps w:val="0"/>
          <w:color w:val="000000"/>
          <w:spacing w:val="0"/>
          <w:sz w:val="21"/>
          <w:szCs w:val="21"/>
        </w:rPr>
      </w:pPr>
      <w:ins w:id="894" w:author="ws" w:date="2023-02-15T23:24:47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95" w:author="ws" w:date="2023-02-15T23:24:47Z"/>
          <w:rFonts w:hint="default" w:ascii="Open Sans" w:hAnsi="Open Sans" w:eastAsia="Open Sans" w:cs="Open Sans"/>
          <w:i w:val="0"/>
          <w:iCs w:val="0"/>
          <w:caps w:val="0"/>
          <w:color w:val="000000"/>
          <w:spacing w:val="0"/>
          <w:sz w:val="21"/>
          <w:szCs w:val="21"/>
        </w:rPr>
      </w:pPr>
      <w:ins w:id="896" w:author="ws" w:date="2023-02-15T23:24:47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97" w:author="ws" w:date="2023-02-15T23:24:47Z"/>
          <w:rFonts w:hint="default" w:ascii="Open Sans" w:hAnsi="Open Sans" w:eastAsia="Open Sans" w:cs="Open Sans"/>
          <w:i w:val="0"/>
          <w:iCs w:val="0"/>
          <w:caps w:val="0"/>
          <w:color w:val="000000"/>
          <w:spacing w:val="0"/>
          <w:sz w:val="21"/>
          <w:szCs w:val="21"/>
        </w:rPr>
      </w:pPr>
      <w:ins w:id="898" w:author="ws" w:date="2023-02-15T23:24:47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899" w:author="ws" w:date="2023-02-15T23:24:47Z"/>
          <w:rFonts w:hint="default" w:ascii="Open Sans" w:hAnsi="Open Sans" w:eastAsia="Open Sans" w:cs="Open Sans"/>
          <w:i w:val="0"/>
          <w:iCs w:val="0"/>
          <w:caps w:val="0"/>
          <w:color w:val="000000"/>
          <w:spacing w:val="0"/>
          <w:sz w:val="21"/>
          <w:szCs w:val="21"/>
        </w:rPr>
      </w:pPr>
      <w:ins w:id="900" w:author="ws" w:date="2023-02-15T23:24:47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01" w:author="ws" w:date="2023-02-15T23:24:47Z"/>
          <w:rFonts w:hint="default" w:ascii="Open Sans" w:hAnsi="Open Sans" w:eastAsia="Open Sans" w:cs="Open Sans"/>
          <w:i w:val="0"/>
          <w:iCs w:val="0"/>
          <w:caps w:val="0"/>
          <w:color w:val="000000"/>
          <w:spacing w:val="0"/>
          <w:sz w:val="21"/>
          <w:szCs w:val="21"/>
        </w:rPr>
      </w:pPr>
      <w:ins w:id="902" w:author="ws" w:date="2023-02-15T23:24:47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03" w:author="ws" w:date="2023-02-15T23:24:47Z"/>
          <w:rFonts w:hint="default" w:ascii="Open Sans" w:hAnsi="Open Sans" w:eastAsia="Open Sans" w:cs="Open Sans"/>
          <w:i w:val="0"/>
          <w:iCs w:val="0"/>
          <w:caps w:val="0"/>
          <w:color w:val="000000"/>
          <w:spacing w:val="0"/>
          <w:sz w:val="21"/>
          <w:szCs w:val="21"/>
        </w:rPr>
      </w:pPr>
      <w:ins w:id="904" w:author="ws" w:date="2023-02-15T23:24:47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05" w:author="ws" w:date="2023-02-15T23:24:47Z"/>
          <w:rFonts w:hint="default" w:ascii="Open Sans" w:hAnsi="Open Sans" w:eastAsia="Open Sans" w:cs="Open Sans"/>
          <w:i w:val="0"/>
          <w:iCs w:val="0"/>
          <w:caps w:val="0"/>
          <w:color w:val="000000"/>
          <w:spacing w:val="0"/>
          <w:sz w:val="21"/>
          <w:szCs w:val="21"/>
        </w:rPr>
      </w:pPr>
      <w:ins w:id="906" w:author="ws" w:date="2023-02-15T23:24:47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07" w:author="ws" w:date="2023-02-15T23:24:47Z"/>
          <w:rFonts w:hint="default" w:ascii="Open Sans" w:hAnsi="Open Sans" w:eastAsia="Open Sans" w:cs="Open Sans"/>
          <w:i w:val="0"/>
          <w:iCs w:val="0"/>
          <w:caps w:val="0"/>
          <w:color w:val="000000"/>
          <w:spacing w:val="0"/>
          <w:sz w:val="21"/>
          <w:szCs w:val="21"/>
        </w:rPr>
      </w:pPr>
      <w:ins w:id="908" w:author="ws" w:date="2023-02-15T23:24:47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09" w:author="ws" w:date="2023-02-15T23:24:47Z"/>
          <w:rFonts w:hint="default" w:ascii="Open Sans" w:hAnsi="Open Sans" w:eastAsia="Open Sans" w:cs="Open Sans"/>
          <w:i w:val="0"/>
          <w:iCs w:val="0"/>
          <w:caps w:val="0"/>
          <w:color w:val="000000"/>
          <w:spacing w:val="0"/>
          <w:sz w:val="21"/>
          <w:szCs w:val="21"/>
        </w:rPr>
      </w:pPr>
      <w:ins w:id="910" w:author="ws" w:date="2023-02-15T23:24:47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11" w:author="ws" w:date="2023-02-15T23:24:47Z"/>
          <w:rFonts w:hint="default" w:ascii="Open Sans" w:hAnsi="Open Sans" w:eastAsia="Open Sans" w:cs="Open Sans"/>
          <w:i w:val="0"/>
          <w:iCs w:val="0"/>
          <w:caps w:val="0"/>
          <w:color w:val="000000"/>
          <w:spacing w:val="0"/>
          <w:sz w:val="21"/>
          <w:szCs w:val="21"/>
        </w:rPr>
      </w:pPr>
      <w:ins w:id="912" w:author="ws" w:date="2023-02-15T23:24:47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13" w:author="ws" w:date="2023-02-15T23:24:47Z"/>
          <w:rFonts w:hint="default" w:ascii="Open Sans" w:hAnsi="Open Sans" w:eastAsia="Open Sans" w:cs="Open Sans"/>
          <w:i w:val="0"/>
          <w:iCs w:val="0"/>
          <w:caps w:val="0"/>
          <w:color w:val="000000"/>
          <w:spacing w:val="0"/>
          <w:sz w:val="21"/>
          <w:szCs w:val="21"/>
        </w:rPr>
      </w:pPr>
      <w:ins w:id="914" w:author="ws" w:date="2023-02-15T23:24:47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15" w:author="ws" w:date="2023-02-15T23:24:47Z"/>
          <w:rFonts w:hint="default" w:ascii="Open Sans" w:hAnsi="Open Sans" w:eastAsia="Open Sans" w:cs="Open Sans"/>
          <w:i w:val="0"/>
          <w:iCs w:val="0"/>
          <w:caps w:val="0"/>
          <w:color w:val="000000"/>
          <w:spacing w:val="0"/>
          <w:sz w:val="21"/>
          <w:szCs w:val="21"/>
        </w:rPr>
      </w:pPr>
      <w:ins w:id="916" w:author="ws" w:date="2023-02-15T23:24:47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17" w:author="ws" w:date="2023-02-15T23:24:47Z"/>
          <w:rFonts w:hint="default" w:ascii="Open Sans" w:hAnsi="Open Sans" w:eastAsia="Open Sans" w:cs="Open Sans"/>
          <w:i w:val="0"/>
          <w:iCs w:val="0"/>
          <w:caps w:val="0"/>
          <w:color w:val="000000"/>
          <w:spacing w:val="0"/>
          <w:sz w:val="21"/>
          <w:szCs w:val="21"/>
        </w:rPr>
      </w:pPr>
      <w:ins w:id="918" w:author="ws" w:date="2023-02-15T23:24:47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19" w:author="ws" w:date="2023-02-15T23:24:47Z"/>
          <w:rFonts w:hint="default" w:ascii="Open Sans" w:hAnsi="Open Sans" w:eastAsia="Open Sans" w:cs="Open Sans"/>
          <w:i w:val="0"/>
          <w:iCs w:val="0"/>
          <w:caps w:val="0"/>
          <w:color w:val="000000"/>
          <w:spacing w:val="0"/>
          <w:sz w:val="21"/>
          <w:szCs w:val="21"/>
        </w:rPr>
      </w:pPr>
      <w:ins w:id="920" w:author="ws" w:date="2023-02-15T23:24:47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21" w:author="ws" w:date="2023-02-15T23:24:47Z"/>
          <w:rFonts w:hint="default" w:ascii="Open Sans" w:hAnsi="Open Sans" w:eastAsia="Open Sans" w:cs="Open Sans"/>
          <w:i w:val="0"/>
          <w:iCs w:val="0"/>
          <w:caps w:val="0"/>
          <w:color w:val="000000"/>
          <w:spacing w:val="0"/>
          <w:sz w:val="21"/>
          <w:szCs w:val="21"/>
        </w:rPr>
      </w:pPr>
      <w:ins w:id="922" w:author="ws" w:date="2023-02-15T23:24:47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23" w:author="ws" w:date="2023-02-15T23:24:47Z"/>
          <w:rFonts w:hint="default" w:ascii="Open Sans" w:hAnsi="Open Sans" w:eastAsia="Open Sans" w:cs="Open Sans"/>
          <w:i w:val="0"/>
          <w:iCs w:val="0"/>
          <w:caps w:val="0"/>
          <w:color w:val="000000"/>
          <w:spacing w:val="0"/>
          <w:sz w:val="21"/>
          <w:szCs w:val="21"/>
        </w:rPr>
      </w:pPr>
      <w:ins w:id="924" w:author="ws" w:date="2023-02-15T23:24:47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25" w:author="ws" w:date="2023-02-15T23:24:47Z"/>
          <w:rFonts w:hint="default" w:ascii="Open Sans" w:hAnsi="Open Sans" w:eastAsia="Open Sans" w:cs="Open Sans"/>
          <w:i w:val="0"/>
          <w:iCs w:val="0"/>
          <w:caps w:val="0"/>
          <w:color w:val="000000"/>
          <w:spacing w:val="0"/>
          <w:sz w:val="21"/>
          <w:szCs w:val="21"/>
        </w:rPr>
      </w:pPr>
      <w:ins w:id="926" w:author="ws" w:date="2023-02-15T23:24:47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27" w:author="ws" w:date="2023-02-15T23:24:47Z"/>
          <w:rFonts w:hint="default" w:ascii="Open Sans" w:hAnsi="Open Sans" w:eastAsia="Open Sans" w:cs="Open Sans"/>
          <w:i w:val="0"/>
          <w:iCs w:val="0"/>
          <w:caps w:val="0"/>
          <w:color w:val="000000"/>
          <w:spacing w:val="0"/>
          <w:sz w:val="21"/>
          <w:szCs w:val="21"/>
        </w:rPr>
      </w:pPr>
      <w:ins w:id="928" w:author="ws" w:date="2023-02-15T23:24:47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29" w:author="ws" w:date="2023-02-15T23:24:47Z"/>
          <w:rFonts w:hint="default" w:ascii="Open Sans" w:hAnsi="Open Sans" w:eastAsia="Open Sans" w:cs="Open Sans"/>
          <w:i w:val="0"/>
          <w:iCs w:val="0"/>
          <w:caps w:val="0"/>
          <w:color w:val="000000"/>
          <w:spacing w:val="0"/>
          <w:sz w:val="21"/>
          <w:szCs w:val="21"/>
        </w:rPr>
      </w:pPr>
      <w:ins w:id="930" w:author="ws" w:date="2023-02-15T23:24:47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31" w:author="ws" w:date="2023-02-15T23:24:47Z"/>
          <w:rFonts w:hint="default" w:ascii="Open Sans" w:hAnsi="Open Sans" w:eastAsia="Open Sans" w:cs="Open Sans"/>
          <w:i w:val="0"/>
          <w:iCs w:val="0"/>
          <w:caps w:val="0"/>
          <w:color w:val="000000"/>
          <w:spacing w:val="0"/>
          <w:sz w:val="21"/>
          <w:szCs w:val="21"/>
        </w:rPr>
      </w:pPr>
      <w:ins w:id="932" w:author="ws" w:date="2023-02-15T23:24:47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33" w:author="ws" w:date="2023-02-15T23:24:47Z"/>
          <w:rFonts w:hint="default" w:ascii="Open Sans" w:hAnsi="Open Sans" w:eastAsia="Open Sans" w:cs="Open Sans"/>
          <w:i w:val="0"/>
          <w:iCs w:val="0"/>
          <w:caps w:val="0"/>
          <w:color w:val="000000"/>
          <w:spacing w:val="0"/>
          <w:sz w:val="21"/>
          <w:szCs w:val="21"/>
        </w:rPr>
      </w:pPr>
      <w:ins w:id="934" w:author="ws" w:date="2023-02-15T23:24:47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35" w:author="ws" w:date="2023-02-15T23:24:47Z"/>
          <w:rFonts w:hint="default" w:ascii="Open Sans" w:hAnsi="Open Sans" w:eastAsia="Open Sans" w:cs="Open Sans"/>
          <w:i w:val="0"/>
          <w:iCs w:val="0"/>
          <w:caps w:val="0"/>
          <w:color w:val="000000"/>
          <w:spacing w:val="0"/>
          <w:sz w:val="21"/>
          <w:szCs w:val="21"/>
        </w:rPr>
      </w:pPr>
      <w:ins w:id="936" w:author="ws" w:date="2023-02-15T23:24:47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37" w:author="ws" w:date="2023-02-15T23:24:47Z"/>
          <w:rFonts w:hint="default" w:ascii="Open Sans" w:hAnsi="Open Sans" w:eastAsia="Open Sans" w:cs="Open Sans"/>
          <w:i w:val="0"/>
          <w:iCs w:val="0"/>
          <w:caps w:val="0"/>
          <w:color w:val="000000"/>
          <w:spacing w:val="0"/>
          <w:sz w:val="21"/>
          <w:szCs w:val="21"/>
        </w:rPr>
      </w:pPr>
      <w:ins w:id="938" w:author="ws" w:date="2023-02-15T23:24:47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39" w:author="ws" w:date="2023-02-15T23:24:47Z"/>
          <w:rFonts w:hint="default" w:ascii="Open Sans" w:hAnsi="Open Sans" w:eastAsia="Open Sans" w:cs="Open Sans"/>
          <w:i w:val="0"/>
          <w:iCs w:val="0"/>
          <w:caps w:val="0"/>
          <w:color w:val="000000"/>
          <w:spacing w:val="0"/>
          <w:sz w:val="21"/>
          <w:szCs w:val="21"/>
        </w:rPr>
      </w:pPr>
      <w:ins w:id="940" w:author="ws" w:date="2023-02-15T23:24:47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41" w:author="ws" w:date="2023-02-15T23:24:47Z"/>
          <w:rFonts w:hint="default" w:ascii="Open Sans" w:hAnsi="Open Sans" w:eastAsia="Open Sans" w:cs="Open Sans"/>
          <w:i w:val="0"/>
          <w:iCs w:val="0"/>
          <w:caps w:val="0"/>
          <w:color w:val="000000"/>
          <w:spacing w:val="0"/>
          <w:sz w:val="21"/>
          <w:szCs w:val="21"/>
        </w:rPr>
      </w:pPr>
      <w:ins w:id="942" w:author="ws" w:date="2023-02-15T23:24:47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43" w:author="ws" w:date="2023-02-15T23:24:47Z"/>
          <w:rFonts w:hint="default" w:ascii="Open Sans" w:hAnsi="Open Sans" w:eastAsia="Open Sans" w:cs="Open Sans"/>
          <w:i w:val="0"/>
          <w:iCs w:val="0"/>
          <w:caps w:val="0"/>
          <w:color w:val="000000"/>
          <w:spacing w:val="0"/>
          <w:sz w:val="21"/>
          <w:szCs w:val="21"/>
        </w:rPr>
      </w:pPr>
      <w:ins w:id="944" w:author="ws" w:date="2023-02-15T23:24:47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45" w:author="ws" w:date="2023-02-15T23:24:47Z"/>
          <w:rFonts w:hint="default" w:ascii="Open Sans" w:hAnsi="Open Sans" w:eastAsia="Open Sans" w:cs="Open Sans"/>
          <w:i w:val="0"/>
          <w:iCs w:val="0"/>
          <w:caps w:val="0"/>
          <w:color w:val="000000"/>
          <w:spacing w:val="0"/>
          <w:sz w:val="21"/>
          <w:szCs w:val="21"/>
        </w:rPr>
      </w:pPr>
      <w:ins w:id="946" w:author="ws" w:date="2023-02-15T23:24:47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47" w:author="ws" w:date="2023-02-15T23:24:47Z"/>
          <w:rFonts w:hint="default" w:ascii="Open Sans" w:hAnsi="Open Sans" w:eastAsia="Open Sans" w:cs="Open Sans"/>
          <w:i w:val="0"/>
          <w:iCs w:val="0"/>
          <w:caps w:val="0"/>
          <w:color w:val="000000"/>
          <w:spacing w:val="0"/>
          <w:sz w:val="21"/>
          <w:szCs w:val="21"/>
        </w:rPr>
      </w:pPr>
      <w:ins w:id="948" w:author="ws" w:date="2023-02-15T23:24:47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49" w:author="ws" w:date="2023-02-15T23:24:47Z"/>
          <w:rFonts w:hint="default" w:ascii="Open Sans" w:hAnsi="Open Sans" w:eastAsia="Open Sans" w:cs="Open Sans"/>
          <w:i w:val="0"/>
          <w:iCs w:val="0"/>
          <w:caps w:val="0"/>
          <w:color w:val="000000"/>
          <w:spacing w:val="0"/>
          <w:sz w:val="21"/>
          <w:szCs w:val="21"/>
        </w:rPr>
      </w:pPr>
      <w:ins w:id="950" w:author="ws" w:date="2023-02-15T23:24:47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51" w:author="ws" w:date="2023-02-15T23:24:47Z"/>
          <w:rFonts w:hint="default" w:ascii="Open Sans" w:hAnsi="Open Sans" w:eastAsia="Open Sans" w:cs="Open Sans"/>
          <w:i w:val="0"/>
          <w:iCs w:val="0"/>
          <w:caps w:val="0"/>
          <w:color w:val="000000"/>
          <w:spacing w:val="0"/>
          <w:sz w:val="21"/>
          <w:szCs w:val="21"/>
        </w:rPr>
      </w:pPr>
      <w:ins w:id="952" w:author="ws" w:date="2023-02-15T23:24:47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53" w:author="ws" w:date="2023-02-15T23:24:47Z"/>
          <w:rFonts w:hint="default" w:ascii="Open Sans" w:hAnsi="Open Sans" w:eastAsia="Open Sans" w:cs="Open Sans"/>
          <w:i w:val="0"/>
          <w:iCs w:val="0"/>
          <w:caps w:val="0"/>
          <w:color w:val="000000"/>
          <w:spacing w:val="0"/>
          <w:sz w:val="21"/>
          <w:szCs w:val="21"/>
        </w:rPr>
      </w:pPr>
      <w:ins w:id="954" w:author="ws" w:date="2023-02-15T23:24:47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55" w:author="ws" w:date="2023-02-15T23:24:47Z"/>
          <w:rFonts w:hint="default" w:ascii="Open Sans" w:hAnsi="Open Sans" w:eastAsia="Open Sans" w:cs="Open Sans"/>
          <w:i w:val="0"/>
          <w:iCs w:val="0"/>
          <w:caps w:val="0"/>
          <w:color w:val="000000"/>
          <w:spacing w:val="0"/>
          <w:sz w:val="21"/>
          <w:szCs w:val="21"/>
        </w:rPr>
      </w:pPr>
      <w:ins w:id="956" w:author="ws" w:date="2023-02-15T23:24:47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57" w:author="ws" w:date="2023-02-15T23:24:47Z"/>
          <w:rFonts w:hint="default" w:ascii="Open Sans" w:hAnsi="Open Sans" w:eastAsia="Open Sans" w:cs="Open Sans"/>
          <w:i w:val="0"/>
          <w:iCs w:val="0"/>
          <w:caps w:val="0"/>
          <w:color w:val="000000"/>
          <w:spacing w:val="0"/>
          <w:sz w:val="21"/>
          <w:szCs w:val="21"/>
        </w:rPr>
      </w:pPr>
      <w:ins w:id="958" w:author="ws" w:date="2023-02-15T23:24:47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59" w:author="ws" w:date="2023-02-15T23:24:47Z"/>
          <w:rFonts w:hint="default" w:ascii="Open Sans" w:hAnsi="Open Sans" w:eastAsia="Open Sans" w:cs="Open Sans"/>
          <w:i w:val="0"/>
          <w:iCs w:val="0"/>
          <w:caps w:val="0"/>
          <w:color w:val="000000"/>
          <w:spacing w:val="0"/>
          <w:sz w:val="21"/>
          <w:szCs w:val="21"/>
        </w:rPr>
      </w:pPr>
      <w:ins w:id="960" w:author="ws" w:date="2023-02-15T23:24:47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61" w:author="ws" w:date="2023-02-15T23:24:47Z"/>
          <w:rFonts w:hint="default" w:ascii="Open Sans" w:hAnsi="Open Sans" w:eastAsia="Open Sans" w:cs="Open Sans"/>
          <w:i w:val="0"/>
          <w:iCs w:val="0"/>
          <w:caps w:val="0"/>
          <w:color w:val="000000"/>
          <w:spacing w:val="0"/>
          <w:sz w:val="21"/>
          <w:szCs w:val="21"/>
        </w:rPr>
      </w:pPr>
      <w:ins w:id="962" w:author="ws" w:date="2023-02-15T23:24:47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63" w:author="ws" w:date="2023-02-15T23:24:47Z"/>
          <w:rFonts w:hint="default" w:ascii="Open Sans" w:hAnsi="Open Sans" w:eastAsia="Open Sans" w:cs="Open Sans"/>
          <w:i w:val="0"/>
          <w:iCs w:val="0"/>
          <w:caps w:val="0"/>
          <w:color w:val="000000"/>
          <w:spacing w:val="0"/>
          <w:sz w:val="21"/>
          <w:szCs w:val="21"/>
        </w:rPr>
      </w:pPr>
      <w:ins w:id="964" w:author="ws" w:date="2023-02-15T23:24:47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65" w:author="ws" w:date="2023-02-15T23:24:47Z"/>
          <w:rFonts w:hint="default" w:ascii="Open Sans" w:hAnsi="Open Sans" w:eastAsia="Open Sans" w:cs="Open Sans"/>
          <w:i w:val="0"/>
          <w:iCs w:val="0"/>
          <w:caps w:val="0"/>
          <w:color w:val="000000"/>
          <w:spacing w:val="0"/>
          <w:sz w:val="21"/>
          <w:szCs w:val="21"/>
        </w:rPr>
      </w:pPr>
      <w:ins w:id="966" w:author="ws" w:date="2023-02-15T23:24:47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67" w:author="ws" w:date="2023-02-15T23:24:47Z"/>
          <w:rFonts w:hint="default" w:ascii="Open Sans" w:hAnsi="Open Sans" w:eastAsia="Open Sans" w:cs="Open Sans"/>
          <w:i w:val="0"/>
          <w:iCs w:val="0"/>
          <w:caps w:val="0"/>
          <w:color w:val="000000"/>
          <w:spacing w:val="0"/>
          <w:sz w:val="21"/>
          <w:szCs w:val="21"/>
        </w:rPr>
      </w:pPr>
      <w:ins w:id="968" w:author="ws" w:date="2023-02-15T23:24:47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69" w:author="ws" w:date="2023-02-15T23:24:47Z"/>
          <w:rFonts w:hint="default" w:ascii="Open Sans" w:hAnsi="Open Sans" w:eastAsia="Open Sans" w:cs="Open Sans"/>
          <w:i w:val="0"/>
          <w:iCs w:val="0"/>
          <w:caps w:val="0"/>
          <w:color w:val="000000"/>
          <w:spacing w:val="0"/>
          <w:sz w:val="21"/>
          <w:szCs w:val="21"/>
        </w:rPr>
      </w:pPr>
      <w:ins w:id="970" w:author="ws" w:date="2023-02-15T23:24:47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71" w:author="ws" w:date="2023-02-15T23:24:47Z"/>
          <w:rFonts w:hint="default" w:ascii="Open Sans" w:hAnsi="Open Sans" w:eastAsia="Open Sans" w:cs="Open Sans"/>
          <w:i w:val="0"/>
          <w:iCs w:val="0"/>
          <w:caps w:val="0"/>
          <w:color w:val="000000"/>
          <w:spacing w:val="0"/>
          <w:sz w:val="21"/>
          <w:szCs w:val="21"/>
        </w:rPr>
      </w:pPr>
      <w:ins w:id="972" w:author="ws" w:date="2023-02-15T23:24:47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73" w:author="ws" w:date="2023-02-15T23:24:47Z"/>
          <w:rFonts w:hint="default" w:ascii="Open Sans" w:hAnsi="Open Sans" w:eastAsia="Open Sans" w:cs="Open Sans"/>
          <w:i w:val="0"/>
          <w:iCs w:val="0"/>
          <w:caps w:val="0"/>
          <w:color w:val="000000"/>
          <w:spacing w:val="0"/>
          <w:sz w:val="21"/>
          <w:szCs w:val="21"/>
        </w:rPr>
      </w:pPr>
      <w:ins w:id="974" w:author="ws" w:date="2023-02-15T23:24:47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75" w:author="ws" w:date="2023-02-15T23:24:47Z"/>
          <w:rFonts w:hint="default" w:ascii="Open Sans" w:hAnsi="Open Sans" w:eastAsia="Open Sans" w:cs="Open Sans"/>
          <w:i w:val="0"/>
          <w:iCs w:val="0"/>
          <w:caps w:val="0"/>
          <w:color w:val="000000"/>
          <w:spacing w:val="0"/>
          <w:sz w:val="21"/>
          <w:szCs w:val="21"/>
        </w:rPr>
      </w:pPr>
      <w:ins w:id="976" w:author="ws" w:date="2023-02-15T23:24:47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77" w:author="ws" w:date="2023-02-15T23:24:47Z"/>
          <w:rFonts w:hint="default" w:ascii="Open Sans" w:hAnsi="Open Sans" w:eastAsia="Open Sans" w:cs="Open Sans"/>
          <w:i w:val="0"/>
          <w:iCs w:val="0"/>
          <w:caps w:val="0"/>
          <w:color w:val="000000"/>
          <w:spacing w:val="0"/>
          <w:sz w:val="21"/>
          <w:szCs w:val="21"/>
        </w:rPr>
      </w:pPr>
      <w:ins w:id="978" w:author="ws" w:date="2023-02-15T23:24:47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79" w:author="ws" w:date="2023-02-15T23:24:47Z"/>
          <w:rFonts w:hint="default" w:ascii="Open Sans" w:hAnsi="Open Sans" w:eastAsia="Open Sans" w:cs="Open Sans"/>
          <w:i w:val="0"/>
          <w:iCs w:val="0"/>
          <w:caps w:val="0"/>
          <w:color w:val="000000"/>
          <w:spacing w:val="0"/>
          <w:sz w:val="21"/>
          <w:szCs w:val="21"/>
        </w:rPr>
      </w:pPr>
      <w:ins w:id="980" w:author="ws" w:date="2023-02-15T23:24:47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81" w:author="ws" w:date="2023-02-15T23:24:47Z"/>
          <w:rFonts w:hint="default" w:ascii="Open Sans" w:hAnsi="Open Sans" w:eastAsia="Open Sans" w:cs="Open Sans"/>
          <w:i w:val="0"/>
          <w:iCs w:val="0"/>
          <w:caps w:val="0"/>
          <w:color w:val="000000"/>
          <w:spacing w:val="0"/>
          <w:sz w:val="21"/>
          <w:szCs w:val="21"/>
        </w:rPr>
      </w:pPr>
      <w:ins w:id="982" w:author="ws" w:date="2023-02-15T23:24:47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83" w:author="ws" w:date="2023-02-15T23:24:47Z"/>
          <w:rFonts w:hint="default" w:ascii="Open Sans" w:hAnsi="Open Sans" w:eastAsia="Open Sans" w:cs="Open Sans"/>
          <w:i w:val="0"/>
          <w:iCs w:val="0"/>
          <w:caps w:val="0"/>
          <w:color w:val="000000"/>
          <w:spacing w:val="0"/>
          <w:sz w:val="21"/>
          <w:szCs w:val="21"/>
        </w:rPr>
      </w:pPr>
      <w:ins w:id="984" w:author="ws" w:date="2023-02-15T23:24:47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85" w:author="ws" w:date="2023-02-15T23:24:47Z"/>
          <w:rFonts w:hint="default" w:ascii="Open Sans" w:hAnsi="Open Sans" w:eastAsia="Open Sans" w:cs="Open Sans"/>
          <w:i w:val="0"/>
          <w:iCs w:val="0"/>
          <w:caps w:val="0"/>
          <w:color w:val="000000"/>
          <w:spacing w:val="0"/>
          <w:sz w:val="21"/>
          <w:szCs w:val="21"/>
        </w:rPr>
      </w:pPr>
      <w:ins w:id="986" w:author="ws" w:date="2023-02-15T23:24:47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87" w:author="ws" w:date="2023-02-15T23:24:47Z"/>
          <w:rFonts w:hint="default" w:ascii="Open Sans" w:hAnsi="Open Sans" w:eastAsia="Open Sans" w:cs="Open Sans"/>
          <w:i w:val="0"/>
          <w:iCs w:val="0"/>
          <w:caps w:val="0"/>
          <w:color w:val="000000"/>
          <w:spacing w:val="0"/>
          <w:sz w:val="21"/>
          <w:szCs w:val="21"/>
        </w:rPr>
      </w:pPr>
      <w:ins w:id="988" w:author="ws" w:date="2023-02-15T23:24:47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89" w:author="ws" w:date="2023-02-15T23:24:47Z"/>
          <w:rFonts w:hint="default" w:ascii="Open Sans" w:hAnsi="Open Sans" w:eastAsia="Open Sans" w:cs="Open Sans"/>
          <w:i w:val="0"/>
          <w:iCs w:val="0"/>
          <w:caps w:val="0"/>
          <w:color w:val="000000"/>
          <w:spacing w:val="0"/>
          <w:sz w:val="21"/>
          <w:szCs w:val="21"/>
        </w:rPr>
      </w:pPr>
      <w:ins w:id="990" w:author="ws" w:date="2023-02-15T23:24:47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91" w:author="ws" w:date="2023-02-15T23:24:47Z"/>
          <w:rFonts w:hint="default" w:ascii="Open Sans" w:hAnsi="Open Sans" w:eastAsia="Open Sans" w:cs="Open Sans"/>
          <w:i w:val="0"/>
          <w:iCs w:val="0"/>
          <w:caps w:val="0"/>
          <w:color w:val="000000"/>
          <w:spacing w:val="0"/>
          <w:sz w:val="21"/>
          <w:szCs w:val="21"/>
        </w:rPr>
      </w:pPr>
      <w:ins w:id="992" w:author="ws" w:date="2023-02-15T23:24:47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93" w:author="ws" w:date="2023-02-15T23:24:47Z"/>
          <w:rFonts w:hint="default" w:ascii="Open Sans" w:hAnsi="Open Sans" w:eastAsia="Open Sans" w:cs="Open Sans"/>
          <w:i w:val="0"/>
          <w:iCs w:val="0"/>
          <w:caps w:val="0"/>
          <w:color w:val="000000"/>
          <w:spacing w:val="0"/>
          <w:sz w:val="21"/>
          <w:szCs w:val="21"/>
        </w:rPr>
      </w:pPr>
      <w:ins w:id="994" w:author="ws" w:date="2023-02-15T23:24:47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95" w:author="ws" w:date="2023-02-15T23:24:47Z"/>
          <w:rFonts w:hint="default" w:ascii="Open Sans" w:hAnsi="Open Sans" w:eastAsia="Open Sans" w:cs="Open Sans"/>
          <w:i w:val="0"/>
          <w:iCs w:val="0"/>
          <w:caps w:val="0"/>
          <w:color w:val="000000"/>
          <w:spacing w:val="0"/>
          <w:sz w:val="21"/>
          <w:szCs w:val="21"/>
        </w:rPr>
      </w:pPr>
      <w:ins w:id="996" w:author="ws" w:date="2023-02-15T23:24:47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97" w:author="ws" w:date="2023-02-15T23:24:47Z"/>
          <w:rFonts w:hint="eastAsia" w:ascii="Open Sans" w:hAnsi="Open Sans" w:eastAsia="SimSun" w:cs="Open Sans"/>
          <w:i w:val="0"/>
          <w:iCs w:val="0"/>
          <w:caps w:val="0"/>
          <w:color w:val="000000"/>
          <w:spacing w:val="0"/>
          <w:sz w:val="21"/>
          <w:szCs w:val="21"/>
          <w:lang w:eastAsia="zh-CN"/>
        </w:rPr>
      </w:pPr>
      <w:ins w:id="998" w:author="ws" w:date="2023-02-15T23:24:47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999" w:author="ws" w:date="2023-02-15T23:24:47Z"/>
          <w:rFonts w:hint="default" w:ascii="Open Sans" w:hAnsi="Open Sans" w:eastAsia="Open Sans" w:cs="Open Sans"/>
          <w:i w:val="0"/>
          <w:iCs w:val="0"/>
          <w:caps w:val="0"/>
          <w:color w:val="000000"/>
          <w:spacing w:val="0"/>
          <w:sz w:val="21"/>
          <w:szCs w:val="21"/>
        </w:rPr>
      </w:pPr>
      <w:ins w:id="1000" w:author="ws" w:date="2023-02-15T23:24:47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01" w:author="ws" w:date="2023-02-15T23:24:47Z"/>
          <w:rFonts w:hint="default" w:ascii="Open Sans" w:hAnsi="Open Sans" w:eastAsia="Open Sans" w:cs="Open Sans"/>
          <w:i w:val="0"/>
          <w:iCs w:val="0"/>
          <w:caps w:val="0"/>
          <w:color w:val="000000"/>
          <w:spacing w:val="0"/>
          <w:sz w:val="21"/>
          <w:szCs w:val="21"/>
        </w:rPr>
      </w:pPr>
      <w:ins w:id="1002" w:author="ws" w:date="2023-02-15T23:24:47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1003" w:author="ws" w:date="2023-02-15T23:24:47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04" w:author="ws" w:date="2023-02-15T23:24:48Z"/>
          <w:rFonts w:ascii="Open Sans" w:hAnsi="Open Sans" w:eastAsia="Open Sans" w:cs="Open Sans"/>
          <w:i w:val="0"/>
          <w:iCs w:val="0"/>
          <w:caps w:val="0"/>
          <w:color w:val="000000"/>
          <w:spacing w:val="0"/>
          <w:sz w:val="21"/>
          <w:szCs w:val="21"/>
        </w:rPr>
      </w:pPr>
      <w:ins w:id="1005" w:author="ws" w:date="2023-02-15T23:24:48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06" w:author="ws" w:date="2023-02-15T23:24:48Z"/>
          <w:rFonts w:hint="default" w:ascii="Open Sans" w:hAnsi="Open Sans" w:eastAsia="Open Sans" w:cs="Open Sans"/>
          <w:i w:val="0"/>
          <w:iCs w:val="0"/>
          <w:caps w:val="0"/>
          <w:color w:val="000000"/>
          <w:spacing w:val="0"/>
          <w:sz w:val="21"/>
          <w:szCs w:val="21"/>
        </w:rPr>
      </w:pPr>
      <w:ins w:id="1007" w:author="ws" w:date="2023-02-15T23:24:48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08" w:author="ws" w:date="2023-02-15T23:24:48Z"/>
          <w:rFonts w:hint="default" w:ascii="Open Sans" w:hAnsi="Open Sans" w:eastAsia="Open Sans" w:cs="Open Sans"/>
          <w:i w:val="0"/>
          <w:iCs w:val="0"/>
          <w:caps w:val="0"/>
          <w:color w:val="000000"/>
          <w:spacing w:val="0"/>
          <w:sz w:val="21"/>
          <w:szCs w:val="21"/>
        </w:rPr>
      </w:pPr>
      <w:ins w:id="1009" w:author="ws" w:date="2023-02-15T23:24:48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10" w:author="ws" w:date="2023-02-15T23:24:48Z"/>
          <w:rFonts w:hint="default" w:ascii="Open Sans" w:hAnsi="Open Sans" w:eastAsia="Open Sans" w:cs="Open Sans"/>
          <w:i w:val="0"/>
          <w:iCs w:val="0"/>
          <w:caps w:val="0"/>
          <w:color w:val="000000"/>
          <w:spacing w:val="0"/>
          <w:sz w:val="21"/>
          <w:szCs w:val="21"/>
        </w:rPr>
      </w:pPr>
      <w:ins w:id="1011" w:author="ws" w:date="2023-02-15T23:24:48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12" w:author="ws" w:date="2023-02-15T23:24:48Z"/>
          <w:rFonts w:hint="default" w:ascii="Open Sans" w:hAnsi="Open Sans" w:eastAsia="Open Sans" w:cs="Open Sans"/>
          <w:i w:val="0"/>
          <w:iCs w:val="0"/>
          <w:caps w:val="0"/>
          <w:color w:val="000000"/>
          <w:spacing w:val="0"/>
          <w:sz w:val="21"/>
          <w:szCs w:val="21"/>
        </w:rPr>
      </w:pPr>
      <w:ins w:id="1013" w:author="ws" w:date="2023-02-15T23:24:48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14" w:author="ws" w:date="2023-02-15T23:24:48Z"/>
          <w:rFonts w:hint="default" w:ascii="Open Sans" w:hAnsi="Open Sans" w:eastAsia="Open Sans" w:cs="Open Sans"/>
          <w:i w:val="0"/>
          <w:iCs w:val="0"/>
          <w:caps w:val="0"/>
          <w:color w:val="000000"/>
          <w:spacing w:val="0"/>
          <w:sz w:val="21"/>
          <w:szCs w:val="21"/>
        </w:rPr>
      </w:pPr>
      <w:ins w:id="1015" w:author="ws" w:date="2023-02-15T23:24:48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16" w:author="ws" w:date="2023-02-15T23:24:48Z"/>
          <w:rFonts w:hint="default" w:ascii="Open Sans" w:hAnsi="Open Sans" w:eastAsia="Open Sans" w:cs="Open Sans"/>
          <w:i w:val="0"/>
          <w:iCs w:val="0"/>
          <w:caps w:val="0"/>
          <w:color w:val="000000"/>
          <w:spacing w:val="0"/>
          <w:sz w:val="21"/>
          <w:szCs w:val="21"/>
        </w:rPr>
      </w:pPr>
      <w:ins w:id="1017" w:author="ws" w:date="2023-02-15T23:24:48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18" w:author="ws" w:date="2023-02-15T23:24:48Z"/>
          <w:rFonts w:hint="default" w:ascii="Open Sans" w:hAnsi="Open Sans" w:eastAsia="Open Sans" w:cs="Open Sans"/>
          <w:i w:val="0"/>
          <w:iCs w:val="0"/>
          <w:caps w:val="0"/>
          <w:color w:val="000000"/>
          <w:spacing w:val="0"/>
          <w:sz w:val="21"/>
          <w:szCs w:val="21"/>
        </w:rPr>
      </w:pPr>
      <w:ins w:id="1019" w:author="ws" w:date="2023-02-15T23:24:48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20" w:author="ws" w:date="2023-02-15T23:24:48Z"/>
          <w:rFonts w:hint="default" w:ascii="Open Sans" w:hAnsi="Open Sans" w:eastAsia="Open Sans" w:cs="Open Sans"/>
          <w:i w:val="0"/>
          <w:iCs w:val="0"/>
          <w:caps w:val="0"/>
          <w:color w:val="000000"/>
          <w:spacing w:val="0"/>
          <w:sz w:val="21"/>
          <w:szCs w:val="21"/>
        </w:rPr>
      </w:pPr>
      <w:ins w:id="1021" w:author="ws" w:date="2023-02-15T23:24:48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22" w:author="ws" w:date="2023-02-15T23:24:48Z"/>
          <w:rFonts w:hint="default" w:ascii="Open Sans" w:hAnsi="Open Sans" w:eastAsia="Open Sans" w:cs="Open Sans"/>
          <w:i w:val="0"/>
          <w:iCs w:val="0"/>
          <w:caps w:val="0"/>
          <w:color w:val="000000"/>
          <w:spacing w:val="0"/>
          <w:sz w:val="21"/>
          <w:szCs w:val="21"/>
        </w:rPr>
      </w:pPr>
      <w:ins w:id="1023" w:author="ws" w:date="2023-02-15T23:24:48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24" w:author="ws" w:date="2023-02-15T23:24:48Z"/>
          <w:rFonts w:hint="default" w:ascii="Open Sans" w:hAnsi="Open Sans" w:eastAsia="Open Sans" w:cs="Open Sans"/>
          <w:i w:val="0"/>
          <w:iCs w:val="0"/>
          <w:caps w:val="0"/>
          <w:color w:val="000000"/>
          <w:spacing w:val="0"/>
          <w:sz w:val="21"/>
          <w:szCs w:val="21"/>
        </w:rPr>
      </w:pPr>
      <w:ins w:id="1025" w:author="ws" w:date="2023-02-15T23:24:48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26" w:author="ws" w:date="2023-02-15T23:24:48Z"/>
          <w:rFonts w:hint="default" w:ascii="Open Sans" w:hAnsi="Open Sans" w:eastAsia="Open Sans" w:cs="Open Sans"/>
          <w:i w:val="0"/>
          <w:iCs w:val="0"/>
          <w:caps w:val="0"/>
          <w:color w:val="000000"/>
          <w:spacing w:val="0"/>
          <w:sz w:val="21"/>
          <w:szCs w:val="21"/>
        </w:rPr>
      </w:pPr>
      <w:ins w:id="1027" w:author="ws" w:date="2023-02-15T23:24:48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28" w:author="ws" w:date="2023-02-15T23:24:48Z"/>
          <w:rFonts w:hint="default" w:ascii="Open Sans" w:hAnsi="Open Sans" w:eastAsia="Open Sans" w:cs="Open Sans"/>
          <w:i w:val="0"/>
          <w:iCs w:val="0"/>
          <w:caps w:val="0"/>
          <w:color w:val="000000"/>
          <w:spacing w:val="0"/>
          <w:sz w:val="21"/>
          <w:szCs w:val="21"/>
        </w:rPr>
      </w:pPr>
      <w:ins w:id="1029" w:author="ws" w:date="2023-02-15T23:24:48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30" w:author="ws" w:date="2023-02-15T23:24:48Z"/>
          <w:rFonts w:hint="default" w:ascii="Open Sans" w:hAnsi="Open Sans" w:eastAsia="Open Sans" w:cs="Open Sans"/>
          <w:i w:val="0"/>
          <w:iCs w:val="0"/>
          <w:caps w:val="0"/>
          <w:color w:val="000000"/>
          <w:spacing w:val="0"/>
          <w:sz w:val="21"/>
          <w:szCs w:val="21"/>
        </w:rPr>
      </w:pPr>
      <w:ins w:id="1031" w:author="ws" w:date="2023-02-15T23:24:48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32" w:author="ws" w:date="2023-02-15T23:24:48Z"/>
          <w:rFonts w:hint="default" w:ascii="Open Sans" w:hAnsi="Open Sans" w:eastAsia="Open Sans" w:cs="Open Sans"/>
          <w:i w:val="0"/>
          <w:iCs w:val="0"/>
          <w:caps w:val="0"/>
          <w:color w:val="000000"/>
          <w:spacing w:val="0"/>
          <w:sz w:val="21"/>
          <w:szCs w:val="21"/>
        </w:rPr>
      </w:pPr>
      <w:ins w:id="1033" w:author="ws" w:date="2023-02-15T23:24:48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34" w:author="ws" w:date="2023-02-15T23:24:48Z"/>
          <w:rFonts w:hint="default" w:ascii="Open Sans" w:hAnsi="Open Sans" w:eastAsia="Open Sans" w:cs="Open Sans"/>
          <w:i w:val="0"/>
          <w:iCs w:val="0"/>
          <w:caps w:val="0"/>
          <w:color w:val="000000"/>
          <w:spacing w:val="0"/>
          <w:sz w:val="21"/>
          <w:szCs w:val="21"/>
        </w:rPr>
      </w:pPr>
      <w:ins w:id="1035" w:author="ws" w:date="2023-02-15T23:24:48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36" w:author="ws" w:date="2023-02-15T23:24:48Z"/>
          <w:rFonts w:hint="default" w:ascii="Open Sans" w:hAnsi="Open Sans" w:eastAsia="Open Sans" w:cs="Open Sans"/>
          <w:i w:val="0"/>
          <w:iCs w:val="0"/>
          <w:caps w:val="0"/>
          <w:color w:val="000000"/>
          <w:spacing w:val="0"/>
          <w:sz w:val="21"/>
          <w:szCs w:val="21"/>
        </w:rPr>
      </w:pPr>
      <w:ins w:id="1037" w:author="ws" w:date="2023-02-15T23:24:48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38" w:author="ws" w:date="2023-02-15T23:24:48Z"/>
          <w:rFonts w:hint="default" w:ascii="Open Sans" w:hAnsi="Open Sans" w:eastAsia="Open Sans" w:cs="Open Sans"/>
          <w:i w:val="0"/>
          <w:iCs w:val="0"/>
          <w:caps w:val="0"/>
          <w:color w:val="000000"/>
          <w:spacing w:val="0"/>
          <w:sz w:val="21"/>
          <w:szCs w:val="21"/>
        </w:rPr>
      </w:pPr>
      <w:ins w:id="1039" w:author="ws" w:date="2023-02-15T23:24:48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40" w:author="ws" w:date="2023-02-15T23:24:48Z"/>
          <w:rFonts w:hint="default" w:ascii="Open Sans" w:hAnsi="Open Sans" w:eastAsia="Open Sans" w:cs="Open Sans"/>
          <w:i w:val="0"/>
          <w:iCs w:val="0"/>
          <w:caps w:val="0"/>
          <w:color w:val="000000"/>
          <w:spacing w:val="0"/>
          <w:sz w:val="21"/>
          <w:szCs w:val="21"/>
        </w:rPr>
      </w:pPr>
      <w:ins w:id="1041" w:author="ws" w:date="2023-02-15T23:24:48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42" w:author="ws" w:date="2023-02-15T23:24:48Z"/>
          <w:rFonts w:hint="default" w:ascii="Open Sans" w:hAnsi="Open Sans" w:eastAsia="Open Sans" w:cs="Open Sans"/>
          <w:i w:val="0"/>
          <w:iCs w:val="0"/>
          <w:caps w:val="0"/>
          <w:color w:val="000000"/>
          <w:spacing w:val="0"/>
          <w:sz w:val="21"/>
          <w:szCs w:val="21"/>
        </w:rPr>
      </w:pPr>
      <w:ins w:id="1043" w:author="ws" w:date="2023-02-15T23:24:48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44" w:author="ws" w:date="2023-02-15T23:24:48Z"/>
          <w:rFonts w:hint="default" w:ascii="Open Sans" w:hAnsi="Open Sans" w:eastAsia="Open Sans" w:cs="Open Sans"/>
          <w:i w:val="0"/>
          <w:iCs w:val="0"/>
          <w:caps w:val="0"/>
          <w:color w:val="000000"/>
          <w:spacing w:val="0"/>
          <w:sz w:val="21"/>
          <w:szCs w:val="21"/>
        </w:rPr>
      </w:pPr>
      <w:ins w:id="1045" w:author="ws" w:date="2023-02-15T23:24:48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46" w:author="ws" w:date="2023-02-15T23:24:48Z"/>
          <w:rFonts w:hint="default" w:ascii="Open Sans" w:hAnsi="Open Sans" w:eastAsia="Open Sans" w:cs="Open Sans"/>
          <w:i w:val="0"/>
          <w:iCs w:val="0"/>
          <w:caps w:val="0"/>
          <w:color w:val="000000"/>
          <w:spacing w:val="0"/>
          <w:sz w:val="21"/>
          <w:szCs w:val="21"/>
        </w:rPr>
      </w:pPr>
      <w:ins w:id="1047" w:author="ws" w:date="2023-02-15T23:24:48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48" w:author="ws" w:date="2023-02-15T23:24:48Z"/>
          <w:rFonts w:hint="default" w:ascii="Open Sans" w:hAnsi="Open Sans" w:eastAsia="Open Sans" w:cs="Open Sans"/>
          <w:i w:val="0"/>
          <w:iCs w:val="0"/>
          <w:caps w:val="0"/>
          <w:color w:val="000000"/>
          <w:spacing w:val="0"/>
          <w:sz w:val="21"/>
          <w:szCs w:val="21"/>
        </w:rPr>
      </w:pPr>
      <w:ins w:id="1049" w:author="ws" w:date="2023-02-15T23:24:48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50" w:author="ws" w:date="2023-02-15T23:24:48Z"/>
          <w:rFonts w:hint="default" w:ascii="Open Sans" w:hAnsi="Open Sans" w:eastAsia="Open Sans" w:cs="Open Sans"/>
          <w:i w:val="0"/>
          <w:iCs w:val="0"/>
          <w:caps w:val="0"/>
          <w:color w:val="000000"/>
          <w:spacing w:val="0"/>
          <w:sz w:val="21"/>
          <w:szCs w:val="21"/>
        </w:rPr>
      </w:pPr>
      <w:ins w:id="1051" w:author="ws" w:date="2023-02-15T23:24:48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52" w:author="ws" w:date="2023-02-15T23:24:48Z"/>
          <w:rFonts w:hint="default" w:ascii="Open Sans" w:hAnsi="Open Sans" w:eastAsia="Open Sans" w:cs="Open Sans"/>
          <w:i w:val="0"/>
          <w:iCs w:val="0"/>
          <w:caps w:val="0"/>
          <w:color w:val="000000"/>
          <w:spacing w:val="0"/>
          <w:sz w:val="21"/>
          <w:szCs w:val="21"/>
        </w:rPr>
      </w:pPr>
      <w:ins w:id="1053" w:author="ws" w:date="2023-02-15T23:24:48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54" w:author="ws" w:date="2023-02-15T23:24:48Z"/>
          <w:rFonts w:hint="default" w:ascii="Open Sans" w:hAnsi="Open Sans" w:eastAsia="Open Sans" w:cs="Open Sans"/>
          <w:i w:val="0"/>
          <w:iCs w:val="0"/>
          <w:caps w:val="0"/>
          <w:color w:val="000000"/>
          <w:spacing w:val="0"/>
          <w:sz w:val="21"/>
          <w:szCs w:val="21"/>
        </w:rPr>
      </w:pPr>
      <w:ins w:id="1055" w:author="ws" w:date="2023-02-15T23:24:48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56" w:author="ws" w:date="2023-02-15T23:24:48Z"/>
          <w:rFonts w:hint="default" w:ascii="Open Sans" w:hAnsi="Open Sans" w:eastAsia="Open Sans" w:cs="Open Sans"/>
          <w:i w:val="0"/>
          <w:iCs w:val="0"/>
          <w:caps w:val="0"/>
          <w:color w:val="000000"/>
          <w:spacing w:val="0"/>
          <w:sz w:val="21"/>
          <w:szCs w:val="21"/>
        </w:rPr>
      </w:pPr>
      <w:ins w:id="1057" w:author="ws" w:date="2023-02-15T23:24:48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58" w:author="ws" w:date="2023-02-15T23:24:48Z"/>
          <w:rFonts w:hint="default" w:ascii="Open Sans" w:hAnsi="Open Sans" w:eastAsia="Open Sans" w:cs="Open Sans"/>
          <w:i w:val="0"/>
          <w:iCs w:val="0"/>
          <w:caps w:val="0"/>
          <w:color w:val="000000"/>
          <w:spacing w:val="0"/>
          <w:sz w:val="21"/>
          <w:szCs w:val="21"/>
        </w:rPr>
      </w:pPr>
      <w:ins w:id="1059" w:author="ws" w:date="2023-02-15T23:24:48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60" w:author="ws" w:date="2023-02-15T23:24:48Z"/>
          <w:rFonts w:hint="default" w:ascii="Open Sans" w:hAnsi="Open Sans" w:eastAsia="Open Sans" w:cs="Open Sans"/>
          <w:i w:val="0"/>
          <w:iCs w:val="0"/>
          <w:caps w:val="0"/>
          <w:color w:val="000000"/>
          <w:spacing w:val="0"/>
          <w:sz w:val="21"/>
          <w:szCs w:val="21"/>
        </w:rPr>
      </w:pPr>
      <w:ins w:id="1061" w:author="ws" w:date="2023-02-15T23:24:48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62" w:author="ws" w:date="2023-02-15T23:24:48Z"/>
          <w:rFonts w:hint="default" w:ascii="Open Sans" w:hAnsi="Open Sans" w:eastAsia="Open Sans" w:cs="Open Sans"/>
          <w:i w:val="0"/>
          <w:iCs w:val="0"/>
          <w:caps w:val="0"/>
          <w:color w:val="000000"/>
          <w:spacing w:val="0"/>
          <w:sz w:val="21"/>
          <w:szCs w:val="21"/>
        </w:rPr>
      </w:pPr>
      <w:ins w:id="1063" w:author="ws" w:date="2023-02-15T23:24:48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64" w:author="ws" w:date="2023-02-15T23:24:48Z"/>
          <w:rFonts w:hint="default" w:ascii="Open Sans" w:hAnsi="Open Sans" w:eastAsia="Open Sans" w:cs="Open Sans"/>
          <w:i w:val="0"/>
          <w:iCs w:val="0"/>
          <w:caps w:val="0"/>
          <w:color w:val="000000"/>
          <w:spacing w:val="0"/>
          <w:sz w:val="21"/>
          <w:szCs w:val="21"/>
        </w:rPr>
      </w:pPr>
      <w:ins w:id="1065" w:author="ws" w:date="2023-02-15T23:24:48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66" w:author="ws" w:date="2023-02-15T23:24:48Z"/>
          <w:rFonts w:hint="default" w:ascii="Open Sans" w:hAnsi="Open Sans" w:eastAsia="Open Sans" w:cs="Open Sans"/>
          <w:i w:val="0"/>
          <w:iCs w:val="0"/>
          <w:caps w:val="0"/>
          <w:color w:val="000000"/>
          <w:spacing w:val="0"/>
          <w:sz w:val="21"/>
          <w:szCs w:val="21"/>
        </w:rPr>
      </w:pPr>
      <w:ins w:id="1067" w:author="ws" w:date="2023-02-15T23:24:48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68" w:author="ws" w:date="2023-02-15T23:24:48Z"/>
          <w:rFonts w:hint="default" w:ascii="Open Sans" w:hAnsi="Open Sans" w:eastAsia="Open Sans" w:cs="Open Sans"/>
          <w:i w:val="0"/>
          <w:iCs w:val="0"/>
          <w:caps w:val="0"/>
          <w:color w:val="000000"/>
          <w:spacing w:val="0"/>
          <w:sz w:val="21"/>
          <w:szCs w:val="21"/>
        </w:rPr>
      </w:pPr>
      <w:ins w:id="1069" w:author="ws" w:date="2023-02-15T23:24:48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70" w:author="ws" w:date="2023-02-15T23:24:48Z"/>
          <w:rFonts w:hint="default" w:ascii="Open Sans" w:hAnsi="Open Sans" w:eastAsia="Open Sans" w:cs="Open Sans"/>
          <w:i w:val="0"/>
          <w:iCs w:val="0"/>
          <w:caps w:val="0"/>
          <w:color w:val="000000"/>
          <w:spacing w:val="0"/>
          <w:sz w:val="21"/>
          <w:szCs w:val="21"/>
        </w:rPr>
      </w:pPr>
      <w:ins w:id="1071" w:author="ws" w:date="2023-02-15T23:24:48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72" w:author="ws" w:date="2023-02-15T23:24:48Z"/>
          <w:rFonts w:hint="default" w:ascii="Open Sans" w:hAnsi="Open Sans" w:eastAsia="Open Sans" w:cs="Open Sans"/>
          <w:i w:val="0"/>
          <w:iCs w:val="0"/>
          <w:caps w:val="0"/>
          <w:color w:val="000000"/>
          <w:spacing w:val="0"/>
          <w:sz w:val="21"/>
          <w:szCs w:val="21"/>
        </w:rPr>
      </w:pPr>
      <w:ins w:id="1073" w:author="ws" w:date="2023-02-15T23:24:48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74" w:author="ws" w:date="2023-02-15T23:24:48Z"/>
          <w:rFonts w:hint="default" w:ascii="Open Sans" w:hAnsi="Open Sans" w:eastAsia="Open Sans" w:cs="Open Sans"/>
          <w:i w:val="0"/>
          <w:iCs w:val="0"/>
          <w:caps w:val="0"/>
          <w:color w:val="000000"/>
          <w:spacing w:val="0"/>
          <w:sz w:val="21"/>
          <w:szCs w:val="21"/>
        </w:rPr>
      </w:pPr>
      <w:ins w:id="1075" w:author="ws" w:date="2023-02-15T23:24:48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76" w:author="ws" w:date="2023-02-15T23:24:48Z"/>
          <w:rFonts w:hint="default" w:ascii="Open Sans" w:hAnsi="Open Sans" w:eastAsia="Open Sans" w:cs="Open Sans"/>
          <w:i w:val="0"/>
          <w:iCs w:val="0"/>
          <w:caps w:val="0"/>
          <w:color w:val="000000"/>
          <w:spacing w:val="0"/>
          <w:sz w:val="21"/>
          <w:szCs w:val="21"/>
        </w:rPr>
      </w:pPr>
      <w:ins w:id="1077" w:author="ws" w:date="2023-02-15T23:24:48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78" w:author="ws" w:date="2023-02-15T23:24:48Z"/>
          <w:rFonts w:hint="default" w:ascii="Open Sans" w:hAnsi="Open Sans" w:eastAsia="Open Sans" w:cs="Open Sans"/>
          <w:i w:val="0"/>
          <w:iCs w:val="0"/>
          <w:caps w:val="0"/>
          <w:color w:val="000000"/>
          <w:spacing w:val="0"/>
          <w:sz w:val="21"/>
          <w:szCs w:val="21"/>
        </w:rPr>
      </w:pPr>
      <w:ins w:id="1079" w:author="ws" w:date="2023-02-15T23:24:48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80" w:author="ws" w:date="2023-02-15T23:24:48Z"/>
          <w:rFonts w:hint="default" w:ascii="Open Sans" w:hAnsi="Open Sans" w:eastAsia="Open Sans" w:cs="Open Sans"/>
          <w:i w:val="0"/>
          <w:iCs w:val="0"/>
          <w:caps w:val="0"/>
          <w:color w:val="000000"/>
          <w:spacing w:val="0"/>
          <w:sz w:val="21"/>
          <w:szCs w:val="21"/>
        </w:rPr>
      </w:pPr>
      <w:ins w:id="1081" w:author="ws" w:date="2023-02-15T23:24:48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82" w:author="ws" w:date="2023-02-15T23:24:48Z"/>
          <w:rFonts w:hint="default" w:ascii="Open Sans" w:hAnsi="Open Sans" w:eastAsia="Open Sans" w:cs="Open Sans"/>
          <w:i w:val="0"/>
          <w:iCs w:val="0"/>
          <w:caps w:val="0"/>
          <w:color w:val="000000"/>
          <w:spacing w:val="0"/>
          <w:sz w:val="21"/>
          <w:szCs w:val="21"/>
        </w:rPr>
      </w:pPr>
      <w:ins w:id="1083" w:author="ws" w:date="2023-02-15T23:24:48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84" w:author="ws" w:date="2023-02-15T23:24:48Z"/>
          <w:rFonts w:hint="default" w:ascii="Open Sans" w:hAnsi="Open Sans" w:eastAsia="Open Sans" w:cs="Open Sans"/>
          <w:i w:val="0"/>
          <w:iCs w:val="0"/>
          <w:caps w:val="0"/>
          <w:color w:val="000000"/>
          <w:spacing w:val="0"/>
          <w:sz w:val="21"/>
          <w:szCs w:val="21"/>
        </w:rPr>
      </w:pPr>
      <w:ins w:id="1085" w:author="ws" w:date="2023-02-15T23:24:48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86" w:author="ws" w:date="2023-02-15T23:24:48Z"/>
          <w:rFonts w:hint="default" w:ascii="Open Sans" w:hAnsi="Open Sans" w:eastAsia="Open Sans" w:cs="Open Sans"/>
          <w:i w:val="0"/>
          <w:iCs w:val="0"/>
          <w:caps w:val="0"/>
          <w:color w:val="000000"/>
          <w:spacing w:val="0"/>
          <w:sz w:val="21"/>
          <w:szCs w:val="21"/>
        </w:rPr>
      </w:pPr>
      <w:ins w:id="1087" w:author="ws" w:date="2023-02-15T23:24:48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88" w:author="ws" w:date="2023-02-15T23:24:48Z"/>
          <w:rFonts w:hint="default" w:ascii="Open Sans" w:hAnsi="Open Sans" w:eastAsia="Open Sans" w:cs="Open Sans"/>
          <w:i w:val="0"/>
          <w:iCs w:val="0"/>
          <w:caps w:val="0"/>
          <w:color w:val="000000"/>
          <w:spacing w:val="0"/>
          <w:sz w:val="21"/>
          <w:szCs w:val="21"/>
        </w:rPr>
      </w:pPr>
      <w:ins w:id="1089" w:author="ws" w:date="2023-02-15T23:24:48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90" w:author="ws" w:date="2023-02-15T23:24:48Z"/>
          <w:rFonts w:hint="default" w:ascii="Open Sans" w:hAnsi="Open Sans" w:eastAsia="Open Sans" w:cs="Open Sans"/>
          <w:i w:val="0"/>
          <w:iCs w:val="0"/>
          <w:caps w:val="0"/>
          <w:color w:val="000000"/>
          <w:spacing w:val="0"/>
          <w:sz w:val="21"/>
          <w:szCs w:val="21"/>
        </w:rPr>
      </w:pPr>
      <w:ins w:id="1091" w:author="ws" w:date="2023-02-15T23:24:48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92" w:author="ws" w:date="2023-02-15T23:24:48Z"/>
          <w:rFonts w:hint="default" w:ascii="Open Sans" w:hAnsi="Open Sans" w:eastAsia="Open Sans" w:cs="Open Sans"/>
          <w:i w:val="0"/>
          <w:iCs w:val="0"/>
          <w:caps w:val="0"/>
          <w:color w:val="000000"/>
          <w:spacing w:val="0"/>
          <w:sz w:val="21"/>
          <w:szCs w:val="21"/>
        </w:rPr>
      </w:pPr>
      <w:ins w:id="1093" w:author="ws" w:date="2023-02-15T23:24:48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94" w:author="ws" w:date="2023-02-15T23:24:48Z"/>
          <w:rFonts w:hint="default" w:ascii="Open Sans" w:hAnsi="Open Sans" w:eastAsia="Open Sans" w:cs="Open Sans"/>
          <w:i w:val="0"/>
          <w:iCs w:val="0"/>
          <w:caps w:val="0"/>
          <w:color w:val="000000"/>
          <w:spacing w:val="0"/>
          <w:sz w:val="21"/>
          <w:szCs w:val="21"/>
        </w:rPr>
      </w:pPr>
      <w:ins w:id="1095" w:author="ws" w:date="2023-02-15T23:24:48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96" w:author="ws" w:date="2023-02-15T23:24:48Z"/>
          <w:rFonts w:hint="default" w:ascii="Open Sans" w:hAnsi="Open Sans" w:eastAsia="Open Sans" w:cs="Open Sans"/>
          <w:i w:val="0"/>
          <w:iCs w:val="0"/>
          <w:caps w:val="0"/>
          <w:color w:val="000000"/>
          <w:spacing w:val="0"/>
          <w:sz w:val="21"/>
          <w:szCs w:val="21"/>
        </w:rPr>
      </w:pPr>
      <w:ins w:id="1097" w:author="ws" w:date="2023-02-15T23:24:48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098" w:author="ws" w:date="2023-02-15T23:24:48Z"/>
          <w:rFonts w:hint="default" w:ascii="Open Sans" w:hAnsi="Open Sans" w:eastAsia="Open Sans" w:cs="Open Sans"/>
          <w:i w:val="0"/>
          <w:iCs w:val="0"/>
          <w:caps w:val="0"/>
          <w:color w:val="000000"/>
          <w:spacing w:val="0"/>
          <w:sz w:val="21"/>
          <w:szCs w:val="21"/>
        </w:rPr>
      </w:pPr>
      <w:ins w:id="1099" w:author="ws" w:date="2023-02-15T23:24:48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00" w:author="ws" w:date="2023-02-15T23:24:48Z"/>
          <w:rFonts w:hint="default" w:ascii="Open Sans" w:hAnsi="Open Sans" w:eastAsia="Open Sans" w:cs="Open Sans"/>
          <w:i w:val="0"/>
          <w:iCs w:val="0"/>
          <w:caps w:val="0"/>
          <w:color w:val="000000"/>
          <w:spacing w:val="0"/>
          <w:sz w:val="21"/>
          <w:szCs w:val="21"/>
        </w:rPr>
      </w:pPr>
      <w:ins w:id="1101" w:author="ws" w:date="2023-02-15T23:24:48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02" w:author="ws" w:date="2023-02-15T23:24:48Z"/>
          <w:rFonts w:hint="default" w:ascii="Open Sans" w:hAnsi="Open Sans" w:eastAsia="Open Sans" w:cs="Open Sans"/>
          <w:i w:val="0"/>
          <w:iCs w:val="0"/>
          <w:caps w:val="0"/>
          <w:color w:val="000000"/>
          <w:spacing w:val="0"/>
          <w:sz w:val="21"/>
          <w:szCs w:val="21"/>
        </w:rPr>
      </w:pPr>
      <w:ins w:id="1103" w:author="ws" w:date="2023-02-15T23:24:48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04" w:author="ws" w:date="2023-02-15T23:24:48Z"/>
          <w:rFonts w:hint="default" w:ascii="Open Sans" w:hAnsi="Open Sans" w:eastAsia="Open Sans" w:cs="Open Sans"/>
          <w:i w:val="0"/>
          <w:iCs w:val="0"/>
          <w:caps w:val="0"/>
          <w:color w:val="000000"/>
          <w:spacing w:val="0"/>
          <w:sz w:val="21"/>
          <w:szCs w:val="21"/>
        </w:rPr>
      </w:pPr>
      <w:ins w:id="1105" w:author="ws" w:date="2023-02-15T23:24:48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06" w:author="ws" w:date="2023-02-15T23:24:48Z"/>
          <w:rFonts w:hint="default" w:ascii="Open Sans" w:hAnsi="Open Sans" w:eastAsia="Open Sans" w:cs="Open Sans"/>
          <w:i w:val="0"/>
          <w:iCs w:val="0"/>
          <w:caps w:val="0"/>
          <w:color w:val="000000"/>
          <w:spacing w:val="0"/>
          <w:sz w:val="21"/>
          <w:szCs w:val="21"/>
        </w:rPr>
      </w:pPr>
      <w:ins w:id="1107" w:author="ws" w:date="2023-02-15T23:24:48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08" w:author="ws" w:date="2023-02-15T23:24:48Z"/>
          <w:rFonts w:hint="default" w:ascii="Open Sans" w:hAnsi="Open Sans" w:eastAsia="Open Sans" w:cs="Open Sans"/>
          <w:i w:val="0"/>
          <w:iCs w:val="0"/>
          <w:caps w:val="0"/>
          <w:color w:val="000000"/>
          <w:spacing w:val="0"/>
          <w:sz w:val="21"/>
          <w:szCs w:val="21"/>
        </w:rPr>
      </w:pPr>
      <w:ins w:id="1109" w:author="ws" w:date="2023-02-15T23:24:48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10" w:author="ws" w:date="2023-02-15T23:24:48Z"/>
          <w:rFonts w:hint="default" w:ascii="Open Sans" w:hAnsi="Open Sans" w:eastAsia="Open Sans" w:cs="Open Sans"/>
          <w:i w:val="0"/>
          <w:iCs w:val="0"/>
          <w:caps w:val="0"/>
          <w:color w:val="000000"/>
          <w:spacing w:val="0"/>
          <w:sz w:val="21"/>
          <w:szCs w:val="21"/>
        </w:rPr>
      </w:pPr>
      <w:ins w:id="1111" w:author="ws" w:date="2023-02-15T23:24:48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12" w:author="ws" w:date="2023-02-15T23:24:48Z"/>
          <w:rFonts w:hint="default" w:ascii="Open Sans" w:hAnsi="Open Sans" w:eastAsia="Open Sans" w:cs="Open Sans"/>
          <w:i w:val="0"/>
          <w:iCs w:val="0"/>
          <w:caps w:val="0"/>
          <w:color w:val="000000"/>
          <w:spacing w:val="0"/>
          <w:sz w:val="21"/>
          <w:szCs w:val="21"/>
        </w:rPr>
      </w:pPr>
      <w:ins w:id="1113" w:author="ws" w:date="2023-02-15T23:24:48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14" w:author="ws" w:date="2023-02-15T23:24:48Z"/>
          <w:rFonts w:hint="default" w:ascii="Open Sans" w:hAnsi="Open Sans" w:eastAsia="Open Sans" w:cs="Open Sans"/>
          <w:i w:val="0"/>
          <w:iCs w:val="0"/>
          <w:caps w:val="0"/>
          <w:color w:val="000000"/>
          <w:spacing w:val="0"/>
          <w:sz w:val="21"/>
          <w:szCs w:val="21"/>
        </w:rPr>
      </w:pPr>
      <w:ins w:id="1115" w:author="ws" w:date="2023-02-15T23:24:48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16" w:author="ws" w:date="2023-02-15T23:24:48Z"/>
          <w:rFonts w:hint="default" w:ascii="Open Sans" w:hAnsi="Open Sans" w:eastAsia="Open Sans" w:cs="Open Sans"/>
          <w:i w:val="0"/>
          <w:iCs w:val="0"/>
          <w:caps w:val="0"/>
          <w:color w:val="000000"/>
          <w:spacing w:val="0"/>
          <w:sz w:val="21"/>
          <w:szCs w:val="21"/>
        </w:rPr>
      </w:pPr>
      <w:ins w:id="1117" w:author="ws" w:date="2023-02-15T23:24:48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18" w:author="ws" w:date="2023-02-15T23:24:48Z"/>
          <w:rFonts w:hint="default" w:ascii="Open Sans" w:hAnsi="Open Sans" w:eastAsia="Open Sans" w:cs="Open Sans"/>
          <w:i w:val="0"/>
          <w:iCs w:val="0"/>
          <w:caps w:val="0"/>
          <w:color w:val="000000"/>
          <w:spacing w:val="0"/>
          <w:sz w:val="21"/>
          <w:szCs w:val="21"/>
        </w:rPr>
      </w:pPr>
      <w:ins w:id="1119" w:author="ws" w:date="2023-02-15T23:24:48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20" w:author="ws" w:date="2023-02-15T23:24:48Z"/>
          <w:rFonts w:hint="default" w:ascii="Open Sans" w:hAnsi="Open Sans" w:eastAsia="Open Sans" w:cs="Open Sans"/>
          <w:i w:val="0"/>
          <w:iCs w:val="0"/>
          <w:caps w:val="0"/>
          <w:color w:val="000000"/>
          <w:spacing w:val="0"/>
          <w:sz w:val="21"/>
          <w:szCs w:val="21"/>
        </w:rPr>
      </w:pPr>
      <w:ins w:id="1121" w:author="ws" w:date="2023-02-15T23:24:48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22" w:author="ws" w:date="2023-02-15T23:24:48Z"/>
          <w:rFonts w:hint="default" w:ascii="Open Sans" w:hAnsi="Open Sans" w:eastAsia="Open Sans" w:cs="Open Sans"/>
          <w:i w:val="0"/>
          <w:iCs w:val="0"/>
          <w:caps w:val="0"/>
          <w:color w:val="000000"/>
          <w:spacing w:val="0"/>
          <w:sz w:val="21"/>
          <w:szCs w:val="21"/>
        </w:rPr>
      </w:pPr>
      <w:ins w:id="1123" w:author="ws" w:date="2023-02-15T23:24:48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24" w:author="ws" w:date="2023-02-15T23:24:48Z"/>
          <w:rFonts w:hint="default" w:ascii="Open Sans" w:hAnsi="Open Sans" w:eastAsia="Open Sans" w:cs="Open Sans"/>
          <w:i w:val="0"/>
          <w:iCs w:val="0"/>
          <w:caps w:val="0"/>
          <w:color w:val="000000"/>
          <w:spacing w:val="0"/>
          <w:sz w:val="21"/>
          <w:szCs w:val="21"/>
        </w:rPr>
      </w:pPr>
      <w:ins w:id="1125" w:author="ws" w:date="2023-02-15T23:24:48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26" w:author="ws" w:date="2023-02-15T23:24:48Z"/>
          <w:rFonts w:hint="default" w:ascii="Open Sans" w:hAnsi="Open Sans" w:eastAsia="Open Sans" w:cs="Open Sans"/>
          <w:i w:val="0"/>
          <w:iCs w:val="0"/>
          <w:caps w:val="0"/>
          <w:color w:val="000000"/>
          <w:spacing w:val="0"/>
          <w:sz w:val="21"/>
          <w:szCs w:val="21"/>
        </w:rPr>
      </w:pPr>
      <w:ins w:id="1127" w:author="ws" w:date="2023-02-15T23:24:48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28" w:author="ws" w:date="2023-02-15T23:24:48Z"/>
          <w:rFonts w:hint="default" w:ascii="Open Sans" w:hAnsi="Open Sans" w:eastAsia="Open Sans" w:cs="Open Sans"/>
          <w:i w:val="0"/>
          <w:iCs w:val="0"/>
          <w:caps w:val="0"/>
          <w:color w:val="000000"/>
          <w:spacing w:val="0"/>
          <w:sz w:val="21"/>
          <w:szCs w:val="21"/>
        </w:rPr>
      </w:pPr>
      <w:ins w:id="1129" w:author="ws" w:date="2023-02-15T23:24:48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30" w:author="ws" w:date="2023-02-15T23:24:48Z"/>
          <w:rFonts w:hint="default" w:ascii="Open Sans" w:hAnsi="Open Sans" w:eastAsia="Open Sans" w:cs="Open Sans"/>
          <w:i w:val="0"/>
          <w:iCs w:val="0"/>
          <w:caps w:val="0"/>
          <w:color w:val="000000"/>
          <w:spacing w:val="0"/>
          <w:sz w:val="21"/>
          <w:szCs w:val="21"/>
        </w:rPr>
      </w:pPr>
      <w:ins w:id="1131" w:author="ws" w:date="2023-02-15T23:24:48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32" w:author="ws" w:date="2023-02-15T23:24:48Z"/>
          <w:rFonts w:hint="default" w:ascii="Open Sans" w:hAnsi="Open Sans" w:eastAsia="Open Sans" w:cs="Open Sans"/>
          <w:i w:val="0"/>
          <w:iCs w:val="0"/>
          <w:caps w:val="0"/>
          <w:color w:val="000000"/>
          <w:spacing w:val="0"/>
          <w:sz w:val="21"/>
          <w:szCs w:val="21"/>
        </w:rPr>
      </w:pPr>
      <w:ins w:id="1133" w:author="ws" w:date="2023-02-15T23:24:48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34" w:author="ws" w:date="2023-02-15T23:24:48Z"/>
          <w:rFonts w:hint="default" w:ascii="Open Sans" w:hAnsi="Open Sans" w:eastAsia="Open Sans" w:cs="Open Sans"/>
          <w:i w:val="0"/>
          <w:iCs w:val="0"/>
          <w:caps w:val="0"/>
          <w:color w:val="000000"/>
          <w:spacing w:val="0"/>
          <w:sz w:val="21"/>
          <w:szCs w:val="21"/>
        </w:rPr>
      </w:pPr>
      <w:ins w:id="1135" w:author="ws" w:date="2023-02-15T23:24:48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36" w:author="ws" w:date="2023-02-15T23:24:48Z"/>
          <w:rFonts w:hint="default" w:ascii="Open Sans" w:hAnsi="Open Sans" w:eastAsia="Open Sans" w:cs="Open Sans"/>
          <w:i w:val="0"/>
          <w:iCs w:val="0"/>
          <w:caps w:val="0"/>
          <w:color w:val="000000"/>
          <w:spacing w:val="0"/>
          <w:sz w:val="21"/>
          <w:szCs w:val="21"/>
        </w:rPr>
      </w:pPr>
      <w:ins w:id="1137" w:author="ws" w:date="2023-02-15T23:24:48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38" w:author="ws" w:date="2023-02-15T23:24:48Z"/>
          <w:rFonts w:hint="default" w:ascii="Open Sans" w:hAnsi="Open Sans" w:eastAsia="Open Sans" w:cs="Open Sans"/>
          <w:i w:val="0"/>
          <w:iCs w:val="0"/>
          <w:caps w:val="0"/>
          <w:color w:val="000000"/>
          <w:spacing w:val="0"/>
          <w:sz w:val="21"/>
          <w:szCs w:val="21"/>
        </w:rPr>
      </w:pPr>
      <w:ins w:id="1139" w:author="ws" w:date="2023-02-15T23:24:48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40" w:author="ws" w:date="2023-02-15T23:24:48Z"/>
          <w:rFonts w:hint="default" w:ascii="Open Sans" w:hAnsi="Open Sans" w:eastAsia="Open Sans" w:cs="Open Sans"/>
          <w:i w:val="0"/>
          <w:iCs w:val="0"/>
          <w:caps w:val="0"/>
          <w:color w:val="000000"/>
          <w:spacing w:val="0"/>
          <w:sz w:val="21"/>
          <w:szCs w:val="21"/>
        </w:rPr>
      </w:pPr>
      <w:ins w:id="1141" w:author="ws" w:date="2023-02-15T23:24:48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42" w:author="ws" w:date="2023-02-15T23:24:48Z"/>
          <w:rFonts w:hint="default" w:ascii="Open Sans" w:hAnsi="Open Sans" w:eastAsia="Open Sans" w:cs="Open Sans"/>
          <w:i w:val="0"/>
          <w:iCs w:val="0"/>
          <w:caps w:val="0"/>
          <w:color w:val="000000"/>
          <w:spacing w:val="0"/>
          <w:sz w:val="21"/>
          <w:szCs w:val="21"/>
        </w:rPr>
      </w:pPr>
      <w:ins w:id="1143" w:author="ws" w:date="2023-02-15T23:24:48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44" w:author="ws" w:date="2023-02-15T23:24:48Z"/>
          <w:rFonts w:hint="default" w:ascii="Open Sans" w:hAnsi="Open Sans" w:eastAsia="Open Sans" w:cs="Open Sans"/>
          <w:i w:val="0"/>
          <w:iCs w:val="0"/>
          <w:caps w:val="0"/>
          <w:color w:val="000000"/>
          <w:spacing w:val="0"/>
          <w:sz w:val="21"/>
          <w:szCs w:val="21"/>
        </w:rPr>
      </w:pPr>
      <w:ins w:id="1145" w:author="ws" w:date="2023-02-15T23:24:48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46" w:author="ws" w:date="2023-02-15T23:24:48Z"/>
          <w:rFonts w:hint="default" w:ascii="Open Sans" w:hAnsi="Open Sans" w:eastAsia="Open Sans" w:cs="Open Sans"/>
          <w:i w:val="0"/>
          <w:iCs w:val="0"/>
          <w:caps w:val="0"/>
          <w:color w:val="000000"/>
          <w:spacing w:val="0"/>
          <w:sz w:val="21"/>
          <w:szCs w:val="21"/>
        </w:rPr>
      </w:pPr>
      <w:ins w:id="1147" w:author="ws" w:date="2023-02-15T23:24:48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48" w:author="ws" w:date="2023-02-15T23:24:48Z"/>
          <w:rFonts w:hint="default" w:ascii="Open Sans" w:hAnsi="Open Sans" w:eastAsia="Open Sans" w:cs="Open Sans"/>
          <w:i w:val="0"/>
          <w:iCs w:val="0"/>
          <w:caps w:val="0"/>
          <w:color w:val="000000"/>
          <w:spacing w:val="0"/>
          <w:sz w:val="21"/>
          <w:szCs w:val="21"/>
        </w:rPr>
      </w:pPr>
      <w:ins w:id="1149" w:author="ws" w:date="2023-02-15T23:24:48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50" w:author="ws" w:date="2023-02-15T23:24:48Z"/>
          <w:rFonts w:hint="default" w:ascii="Open Sans" w:hAnsi="Open Sans" w:eastAsia="Open Sans" w:cs="Open Sans"/>
          <w:i w:val="0"/>
          <w:iCs w:val="0"/>
          <w:caps w:val="0"/>
          <w:color w:val="000000"/>
          <w:spacing w:val="0"/>
          <w:sz w:val="21"/>
          <w:szCs w:val="21"/>
        </w:rPr>
      </w:pPr>
      <w:ins w:id="1151" w:author="ws" w:date="2023-02-15T23:24:48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52" w:author="ws" w:date="2023-02-15T23:24:48Z"/>
          <w:rFonts w:hint="default" w:ascii="Open Sans" w:hAnsi="Open Sans" w:eastAsia="Open Sans" w:cs="Open Sans"/>
          <w:i w:val="0"/>
          <w:iCs w:val="0"/>
          <w:caps w:val="0"/>
          <w:color w:val="000000"/>
          <w:spacing w:val="0"/>
          <w:sz w:val="21"/>
          <w:szCs w:val="21"/>
        </w:rPr>
      </w:pPr>
      <w:ins w:id="1153" w:author="ws" w:date="2023-02-15T23:24:48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54" w:author="ws" w:date="2023-02-15T23:24:48Z"/>
          <w:rFonts w:hint="default" w:ascii="Open Sans" w:hAnsi="Open Sans" w:eastAsia="Open Sans" w:cs="Open Sans"/>
          <w:i w:val="0"/>
          <w:iCs w:val="0"/>
          <w:caps w:val="0"/>
          <w:color w:val="000000"/>
          <w:spacing w:val="0"/>
          <w:sz w:val="21"/>
          <w:szCs w:val="21"/>
        </w:rPr>
      </w:pPr>
      <w:ins w:id="1155" w:author="ws" w:date="2023-02-15T23:24:48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56" w:author="ws" w:date="2023-02-15T23:24:48Z"/>
          <w:rFonts w:hint="default" w:ascii="Open Sans" w:hAnsi="Open Sans" w:eastAsia="Open Sans" w:cs="Open Sans"/>
          <w:i w:val="0"/>
          <w:iCs w:val="0"/>
          <w:caps w:val="0"/>
          <w:color w:val="000000"/>
          <w:spacing w:val="0"/>
          <w:sz w:val="21"/>
          <w:szCs w:val="21"/>
        </w:rPr>
      </w:pPr>
      <w:ins w:id="1157" w:author="ws" w:date="2023-02-15T23:24:48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58" w:author="ws" w:date="2023-02-15T23:24:48Z"/>
          <w:rFonts w:hint="default" w:ascii="Open Sans" w:hAnsi="Open Sans" w:eastAsia="Open Sans" w:cs="Open Sans"/>
          <w:i w:val="0"/>
          <w:iCs w:val="0"/>
          <w:caps w:val="0"/>
          <w:color w:val="000000"/>
          <w:spacing w:val="0"/>
          <w:sz w:val="21"/>
          <w:szCs w:val="21"/>
        </w:rPr>
      </w:pPr>
      <w:ins w:id="1159" w:author="ws" w:date="2023-02-15T23:24:48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60" w:author="ws" w:date="2023-02-15T23:24:48Z"/>
          <w:rFonts w:hint="default" w:ascii="Open Sans" w:hAnsi="Open Sans" w:eastAsia="Open Sans" w:cs="Open Sans"/>
          <w:i w:val="0"/>
          <w:iCs w:val="0"/>
          <w:caps w:val="0"/>
          <w:color w:val="000000"/>
          <w:spacing w:val="0"/>
          <w:sz w:val="21"/>
          <w:szCs w:val="21"/>
        </w:rPr>
      </w:pPr>
      <w:ins w:id="1161" w:author="ws" w:date="2023-02-15T23:24:48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62" w:author="ws" w:date="2023-02-15T23:24:48Z"/>
          <w:rFonts w:hint="default" w:ascii="Open Sans" w:hAnsi="Open Sans" w:eastAsia="Open Sans" w:cs="Open Sans"/>
          <w:i w:val="0"/>
          <w:iCs w:val="0"/>
          <w:caps w:val="0"/>
          <w:color w:val="000000"/>
          <w:spacing w:val="0"/>
          <w:sz w:val="21"/>
          <w:szCs w:val="21"/>
        </w:rPr>
      </w:pPr>
      <w:ins w:id="1163" w:author="ws" w:date="2023-02-15T23:24:48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64" w:author="ws" w:date="2023-02-15T23:24:48Z"/>
          <w:rFonts w:hint="default" w:ascii="Open Sans" w:hAnsi="Open Sans" w:eastAsia="Open Sans" w:cs="Open Sans"/>
          <w:i w:val="0"/>
          <w:iCs w:val="0"/>
          <w:caps w:val="0"/>
          <w:color w:val="000000"/>
          <w:spacing w:val="0"/>
          <w:sz w:val="21"/>
          <w:szCs w:val="21"/>
        </w:rPr>
      </w:pPr>
      <w:ins w:id="1165" w:author="ws" w:date="2023-02-15T23:24:48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66" w:author="ws" w:date="2023-02-15T23:24:48Z"/>
          <w:rFonts w:hint="default" w:ascii="Open Sans" w:hAnsi="Open Sans" w:eastAsia="Open Sans" w:cs="Open Sans"/>
          <w:i w:val="0"/>
          <w:iCs w:val="0"/>
          <w:caps w:val="0"/>
          <w:color w:val="000000"/>
          <w:spacing w:val="0"/>
          <w:sz w:val="21"/>
          <w:szCs w:val="21"/>
        </w:rPr>
      </w:pPr>
      <w:ins w:id="1167" w:author="ws" w:date="2023-02-15T23:24:48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68" w:author="ws" w:date="2023-02-15T23:24:48Z"/>
          <w:rFonts w:hint="default" w:ascii="Open Sans" w:hAnsi="Open Sans" w:eastAsia="Open Sans" w:cs="Open Sans"/>
          <w:i w:val="0"/>
          <w:iCs w:val="0"/>
          <w:caps w:val="0"/>
          <w:color w:val="000000"/>
          <w:spacing w:val="0"/>
          <w:sz w:val="21"/>
          <w:szCs w:val="21"/>
        </w:rPr>
      </w:pPr>
      <w:ins w:id="1169" w:author="ws" w:date="2023-02-15T23:24:48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70" w:author="ws" w:date="2023-02-15T23:24:48Z"/>
          <w:rFonts w:hint="default" w:ascii="Open Sans" w:hAnsi="Open Sans" w:eastAsia="Open Sans" w:cs="Open Sans"/>
          <w:i w:val="0"/>
          <w:iCs w:val="0"/>
          <w:caps w:val="0"/>
          <w:color w:val="000000"/>
          <w:spacing w:val="0"/>
          <w:sz w:val="21"/>
          <w:szCs w:val="21"/>
        </w:rPr>
      </w:pPr>
      <w:ins w:id="1171" w:author="ws" w:date="2023-02-15T23:24:48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72" w:author="ws" w:date="2023-02-15T23:24:48Z"/>
          <w:rFonts w:hint="default" w:ascii="Open Sans" w:hAnsi="Open Sans" w:eastAsia="Open Sans" w:cs="Open Sans"/>
          <w:i w:val="0"/>
          <w:iCs w:val="0"/>
          <w:caps w:val="0"/>
          <w:color w:val="000000"/>
          <w:spacing w:val="0"/>
          <w:sz w:val="21"/>
          <w:szCs w:val="21"/>
        </w:rPr>
      </w:pPr>
      <w:ins w:id="1173" w:author="ws" w:date="2023-02-15T23:24:48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74" w:author="ws" w:date="2023-02-15T23:24:48Z"/>
          <w:rFonts w:hint="default" w:ascii="Open Sans" w:hAnsi="Open Sans" w:eastAsia="Open Sans" w:cs="Open Sans"/>
          <w:i w:val="0"/>
          <w:iCs w:val="0"/>
          <w:caps w:val="0"/>
          <w:color w:val="000000"/>
          <w:spacing w:val="0"/>
          <w:sz w:val="21"/>
          <w:szCs w:val="21"/>
        </w:rPr>
      </w:pPr>
      <w:ins w:id="1175" w:author="ws" w:date="2023-02-15T23:24:48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76" w:author="ws" w:date="2023-02-15T23:24:48Z"/>
          <w:rFonts w:hint="default" w:ascii="Open Sans" w:hAnsi="Open Sans" w:eastAsia="Open Sans" w:cs="Open Sans"/>
          <w:i w:val="0"/>
          <w:iCs w:val="0"/>
          <w:caps w:val="0"/>
          <w:color w:val="000000"/>
          <w:spacing w:val="0"/>
          <w:sz w:val="21"/>
          <w:szCs w:val="21"/>
        </w:rPr>
      </w:pPr>
      <w:ins w:id="1177" w:author="ws" w:date="2023-02-15T23:24:48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78" w:author="ws" w:date="2023-02-15T23:24:48Z"/>
          <w:rFonts w:hint="default" w:ascii="Open Sans" w:hAnsi="Open Sans" w:eastAsia="Open Sans" w:cs="Open Sans"/>
          <w:i w:val="0"/>
          <w:iCs w:val="0"/>
          <w:caps w:val="0"/>
          <w:color w:val="000000"/>
          <w:spacing w:val="0"/>
          <w:sz w:val="21"/>
          <w:szCs w:val="21"/>
        </w:rPr>
      </w:pPr>
      <w:ins w:id="1179" w:author="ws" w:date="2023-02-15T23:24:48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80" w:author="ws" w:date="2023-02-15T23:24:48Z"/>
          <w:rFonts w:hint="default" w:ascii="Open Sans" w:hAnsi="Open Sans" w:eastAsia="Open Sans" w:cs="Open Sans"/>
          <w:i w:val="0"/>
          <w:iCs w:val="0"/>
          <w:caps w:val="0"/>
          <w:color w:val="000000"/>
          <w:spacing w:val="0"/>
          <w:sz w:val="21"/>
          <w:szCs w:val="21"/>
        </w:rPr>
      </w:pPr>
      <w:ins w:id="1181" w:author="ws" w:date="2023-02-15T23:24:48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82" w:author="ws" w:date="2023-02-15T23:24:48Z"/>
          <w:rFonts w:hint="default" w:ascii="Open Sans" w:hAnsi="Open Sans" w:eastAsia="Open Sans" w:cs="Open Sans"/>
          <w:i w:val="0"/>
          <w:iCs w:val="0"/>
          <w:caps w:val="0"/>
          <w:color w:val="000000"/>
          <w:spacing w:val="0"/>
          <w:sz w:val="21"/>
          <w:szCs w:val="21"/>
        </w:rPr>
      </w:pPr>
      <w:ins w:id="1183" w:author="ws" w:date="2023-02-15T23:24:48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84" w:author="ws" w:date="2023-02-15T23:24:48Z"/>
          <w:rFonts w:hint="default" w:ascii="Open Sans" w:hAnsi="Open Sans" w:eastAsia="Open Sans" w:cs="Open Sans"/>
          <w:i w:val="0"/>
          <w:iCs w:val="0"/>
          <w:caps w:val="0"/>
          <w:color w:val="000000"/>
          <w:spacing w:val="0"/>
          <w:sz w:val="21"/>
          <w:szCs w:val="21"/>
        </w:rPr>
      </w:pPr>
      <w:ins w:id="1185" w:author="ws" w:date="2023-02-15T23:24:48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86" w:author="ws" w:date="2023-02-15T23:24:48Z"/>
          <w:rFonts w:hint="default" w:ascii="Open Sans" w:hAnsi="Open Sans" w:eastAsia="Open Sans" w:cs="Open Sans"/>
          <w:i w:val="0"/>
          <w:iCs w:val="0"/>
          <w:caps w:val="0"/>
          <w:color w:val="000000"/>
          <w:spacing w:val="0"/>
          <w:sz w:val="21"/>
          <w:szCs w:val="21"/>
        </w:rPr>
      </w:pPr>
      <w:ins w:id="1187" w:author="ws" w:date="2023-02-15T23:24:48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88" w:author="ws" w:date="2023-02-15T23:24:48Z"/>
          <w:rFonts w:hint="default" w:ascii="Open Sans" w:hAnsi="Open Sans" w:eastAsia="Open Sans" w:cs="Open Sans"/>
          <w:i w:val="0"/>
          <w:iCs w:val="0"/>
          <w:caps w:val="0"/>
          <w:color w:val="000000"/>
          <w:spacing w:val="0"/>
          <w:sz w:val="21"/>
          <w:szCs w:val="21"/>
        </w:rPr>
      </w:pPr>
      <w:ins w:id="1189" w:author="ws" w:date="2023-02-15T23:24:48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90" w:author="ws" w:date="2023-02-15T23:24:48Z"/>
          <w:rFonts w:hint="default" w:ascii="Open Sans" w:hAnsi="Open Sans" w:eastAsia="Open Sans" w:cs="Open Sans"/>
          <w:i w:val="0"/>
          <w:iCs w:val="0"/>
          <w:caps w:val="0"/>
          <w:color w:val="000000"/>
          <w:spacing w:val="0"/>
          <w:sz w:val="21"/>
          <w:szCs w:val="21"/>
        </w:rPr>
      </w:pPr>
      <w:ins w:id="1191" w:author="ws" w:date="2023-02-15T23:24:48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92" w:author="ws" w:date="2023-02-15T23:24:48Z"/>
          <w:rFonts w:hint="default" w:ascii="Open Sans" w:hAnsi="Open Sans" w:eastAsia="Open Sans" w:cs="Open Sans"/>
          <w:i w:val="0"/>
          <w:iCs w:val="0"/>
          <w:caps w:val="0"/>
          <w:color w:val="000000"/>
          <w:spacing w:val="0"/>
          <w:sz w:val="21"/>
          <w:szCs w:val="21"/>
        </w:rPr>
      </w:pPr>
      <w:ins w:id="1193" w:author="ws" w:date="2023-02-15T23:24:48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94" w:author="ws" w:date="2023-02-15T23:24:48Z"/>
          <w:rFonts w:hint="default" w:ascii="Open Sans" w:hAnsi="Open Sans" w:eastAsia="Open Sans" w:cs="Open Sans"/>
          <w:i w:val="0"/>
          <w:iCs w:val="0"/>
          <w:caps w:val="0"/>
          <w:color w:val="000000"/>
          <w:spacing w:val="0"/>
          <w:sz w:val="21"/>
          <w:szCs w:val="21"/>
        </w:rPr>
      </w:pPr>
      <w:ins w:id="1195" w:author="ws" w:date="2023-02-15T23:24:48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96" w:author="ws" w:date="2023-02-15T23:24:48Z"/>
          <w:rFonts w:hint="default" w:ascii="Open Sans" w:hAnsi="Open Sans" w:eastAsia="Open Sans" w:cs="Open Sans"/>
          <w:i w:val="0"/>
          <w:iCs w:val="0"/>
          <w:caps w:val="0"/>
          <w:color w:val="000000"/>
          <w:spacing w:val="0"/>
          <w:sz w:val="21"/>
          <w:szCs w:val="21"/>
        </w:rPr>
      </w:pPr>
      <w:ins w:id="1197" w:author="ws" w:date="2023-02-15T23:24:48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198" w:author="ws" w:date="2023-02-15T23:24:48Z"/>
          <w:rFonts w:hint="eastAsia" w:ascii="Open Sans" w:hAnsi="Open Sans" w:eastAsia="SimSun" w:cs="Open Sans"/>
          <w:i w:val="0"/>
          <w:iCs w:val="0"/>
          <w:caps w:val="0"/>
          <w:color w:val="000000"/>
          <w:spacing w:val="0"/>
          <w:sz w:val="21"/>
          <w:szCs w:val="21"/>
          <w:lang w:eastAsia="zh-CN"/>
        </w:rPr>
      </w:pPr>
      <w:ins w:id="1199" w:author="ws" w:date="2023-02-15T23:24:48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00" w:author="ws" w:date="2023-02-15T23:24:48Z"/>
          <w:rFonts w:hint="default" w:ascii="Open Sans" w:hAnsi="Open Sans" w:eastAsia="Open Sans" w:cs="Open Sans"/>
          <w:i w:val="0"/>
          <w:iCs w:val="0"/>
          <w:caps w:val="0"/>
          <w:color w:val="000000"/>
          <w:spacing w:val="0"/>
          <w:sz w:val="21"/>
          <w:szCs w:val="21"/>
        </w:rPr>
      </w:pPr>
      <w:ins w:id="1201" w:author="ws" w:date="2023-02-15T23:24:48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02" w:author="ws" w:date="2023-02-15T23:24:48Z"/>
          <w:rFonts w:hint="default" w:ascii="Open Sans" w:hAnsi="Open Sans" w:eastAsia="Open Sans" w:cs="Open Sans"/>
          <w:i w:val="0"/>
          <w:iCs w:val="0"/>
          <w:caps w:val="0"/>
          <w:color w:val="000000"/>
          <w:spacing w:val="0"/>
          <w:sz w:val="21"/>
          <w:szCs w:val="21"/>
        </w:rPr>
      </w:pPr>
      <w:ins w:id="1203" w:author="ws" w:date="2023-02-15T23:24:48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1204" w:author="ws" w:date="2023-02-15T23:24:48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05" w:author="ws" w:date="2023-02-15T23:24:48Z"/>
          <w:rFonts w:ascii="Open Sans" w:hAnsi="Open Sans" w:eastAsia="Open Sans" w:cs="Open Sans"/>
          <w:i w:val="0"/>
          <w:iCs w:val="0"/>
          <w:caps w:val="0"/>
          <w:color w:val="000000"/>
          <w:spacing w:val="0"/>
          <w:sz w:val="21"/>
          <w:szCs w:val="21"/>
        </w:rPr>
      </w:pPr>
      <w:ins w:id="1206" w:author="ws" w:date="2023-02-15T23:24:48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07" w:author="ws" w:date="2023-02-15T23:24:48Z"/>
          <w:rFonts w:hint="default" w:ascii="Open Sans" w:hAnsi="Open Sans" w:eastAsia="Open Sans" w:cs="Open Sans"/>
          <w:i w:val="0"/>
          <w:iCs w:val="0"/>
          <w:caps w:val="0"/>
          <w:color w:val="000000"/>
          <w:spacing w:val="0"/>
          <w:sz w:val="21"/>
          <w:szCs w:val="21"/>
        </w:rPr>
      </w:pPr>
      <w:ins w:id="1208" w:author="ws" w:date="2023-02-15T23:24:48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09" w:author="ws" w:date="2023-02-15T23:24:48Z"/>
          <w:rFonts w:hint="default" w:ascii="Open Sans" w:hAnsi="Open Sans" w:eastAsia="Open Sans" w:cs="Open Sans"/>
          <w:i w:val="0"/>
          <w:iCs w:val="0"/>
          <w:caps w:val="0"/>
          <w:color w:val="000000"/>
          <w:spacing w:val="0"/>
          <w:sz w:val="21"/>
          <w:szCs w:val="21"/>
        </w:rPr>
      </w:pPr>
      <w:ins w:id="1210" w:author="ws" w:date="2023-02-15T23:24:48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11" w:author="ws" w:date="2023-02-15T23:24:48Z"/>
          <w:rFonts w:hint="default" w:ascii="Open Sans" w:hAnsi="Open Sans" w:eastAsia="Open Sans" w:cs="Open Sans"/>
          <w:i w:val="0"/>
          <w:iCs w:val="0"/>
          <w:caps w:val="0"/>
          <w:color w:val="000000"/>
          <w:spacing w:val="0"/>
          <w:sz w:val="21"/>
          <w:szCs w:val="21"/>
        </w:rPr>
      </w:pPr>
      <w:ins w:id="1212" w:author="ws" w:date="2023-02-15T23:24:48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13" w:author="ws" w:date="2023-02-15T23:24:48Z"/>
          <w:rFonts w:hint="default" w:ascii="Open Sans" w:hAnsi="Open Sans" w:eastAsia="Open Sans" w:cs="Open Sans"/>
          <w:i w:val="0"/>
          <w:iCs w:val="0"/>
          <w:caps w:val="0"/>
          <w:color w:val="000000"/>
          <w:spacing w:val="0"/>
          <w:sz w:val="21"/>
          <w:szCs w:val="21"/>
        </w:rPr>
      </w:pPr>
      <w:ins w:id="1214" w:author="ws" w:date="2023-02-15T23:24:48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15" w:author="ws" w:date="2023-02-15T23:24:48Z"/>
          <w:rFonts w:hint="default" w:ascii="Open Sans" w:hAnsi="Open Sans" w:eastAsia="Open Sans" w:cs="Open Sans"/>
          <w:i w:val="0"/>
          <w:iCs w:val="0"/>
          <w:caps w:val="0"/>
          <w:color w:val="000000"/>
          <w:spacing w:val="0"/>
          <w:sz w:val="21"/>
          <w:szCs w:val="21"/>
        </w:rPr>
      </w:pPr>
      <w:ins w:id="1216" w:author="ws" w:date="2023-02-15T23:24:48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17" w:author="ws" w:date="2023-02-15T23:24:48Z"/>
          <w:rFonts w:hint="default" w:ascii="Open Sans" w:hAnsi="Open Sans" w:eastAsia="Open Sans" w:cs="Open Sans"/>
          <w:i w:val="0"/>
          <w:iCs w:val="0"/>
          <w:caps w:val="0"/>
          <w:color w:val="000000"/>
          <w:spacing w:val="0"/>
          <w:sz w:val="21"/>
          <w:szCs w:val="21"/>
        </w:rPr>
      </w:pPr>
      <w:ins w:id="1218" w:author="ws" w:date="2023-02-15T23:24:48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19" w:author="ws" w:date="2023-02-15T23:24:48Z"/>
          <w:rFonts w:hint="default" w:ascii="Open Sans" w:hAnsi="Open Sans" w:eastAsia="Open Sans" w:cs="Open Sans"/>
          <w:i w:val="0"/>
          <w:iCs w:val="0"/>
          <w:caps w:val="0"/>
          <w:color w:val="000000"/>
          <w:spacing w:val="0"/>
          <w:sz w:val="21"/>
          <w:szCs w:val="21"/>
        </w:rPr>
      </w:pPr>
      <w:ins w:id="1220" w:author="ws" w:date="2023-02-15T23:24:48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21" w:author="ws" w:date="2023-02-15T23:24:48Z"/>
          <w:rFonts w:hint="default" w:ascii="Open Sans" w:hAnsi="Open Sans" w:eastAsia="Open Sans" w:cs="Open Sans"/>
          <w:i w:val="0"/>
          <w:iCs w:val="0"/>
          <w:caps w:val="0"/>
          <w:color w:val="000000"/>
          <w:spacing w:val="0"/>
          <w:sz w:val="21"/>
          <w:szCs w:val="21"/>
        </w:rPr>
      </w:pPr>
      <w:ins w:id="1222" w:author="ws" w:date="2023-02-15T23:24:48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23" w:author="ws" w:date="2023-02-15T23:24:48Z"/>
          <w:rFonts w:hint="default" w:ascii="Open Sans" w:hAnsi="Open Sans" w:eastAsia="Open Sans" w:cs="Open Sans"/>
          <w:i w:val="0"/>
          <w:iCs w:val="0"/>
          <w:caps w:val="0"/>
          <w:color w:val="000000"/>
          <w:spacing w:val="0"/>
          <w:sz w:val="21"/>
          <w:szCs w:val="21"/>
        </w:rPr>
      </w:pPr>
      <w:ins w:id="1224" w:author="ws" w:date="2023-02-15T23:24:48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25" w:author="ws" w:date="2023-02-15T23:24:48Z"/>
          <w:rFonts w:hint="default" w:ascii="Open Sans" w:hAnsi="Open Sans" w:eastAsia="Open Sans" w:cs="Open Sans"/>
          <w:i w:val="0"/>
          <w:iCs w:val="0"/>
          <w:caps w:val="0"/>
          <w:color w:val="000000"/>
          <w:spacing w:val="0"/>
          <w:sz w:val="21"/>
          <w:szCs w:val="21"/>
        </w:rPr>
      </w:pPr>
      <w:ins w:id="1226" w:author="ws" w:date="2023-02-15T23:24:48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27" w:author="ws" w:date="2023-02-15T23:24:48Z"/>
          <w:rFonts w:hint="default" w:ascii="Open Sans" w:hAnsi="Open Sans" w:eastAsia="Open Sans" w:cs="Open Sans"/>
          <w:i w:val="0"/>
          <w:iCs w:val="0"/>
          <w:caps w:val="0"/>
          <w:color w:val="000000"/>
          <w:spacing w:val="0"/>
          <w:sz w:val="21"/>
          <w:szCs w:val="21"/>
        </w:rPr>
      </w:pPr>
      <w:ins w:id="1228" w:author="ws" w:date="2023-02-15T23:24:48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29" w:author="ws" w:date="2023-02-15T23:24:48Z"/>
          <w:rFonts w:hint="default" w:ascii="Open Sans" w:hAnsi="Open Sans" w:eastAsia="Open Sans" w:cs="Open Sans"/>
          <w:i w:val="0"/>
          <w:iCs w:val="0"/>
          <w:caps w:val="0"/>
          <w:color w:val="000000"/>
          <w:spacing w:val="0"/>
          <w:sz w:val="21"/>
          <w:szCs w:val="21"/>
        </w:rPr>
      </w:pPr>
      <w:ins w:id="1230" w:author="ws" w:date="2023-02-15T23:24:48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31" w:author="ws" w:date="2023-02-15T23:24:48Z"/>
          <w:rFonts w:hint="default" w:ascii="Open Sans" w:hAnsi="Open Sans" w:eastAsia="Open Sans" w:cs="Open Sans"/>
          <w:i w:val="0"/>
          <w:iCs w:val="0"/>
          <w:caps w:val="0"/>
          <w:color w:val="000000"/>
          <w:spacing w:val="0"/>
          <w:sz w:val="21"/>
          <w:szCs w:val="21"/>
        </w:rPr>
      </w:pPr>
      <w:ins w:id="1232" w:author="ws" w:date="2023-02-15T23:24:48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33" w:author="ws" w:date="2023-02-15T23:24:48Z"/>
          <w:rFonts w:hint="default" w:ascii="Open Sans" w:hAnsi="Open Sans" w:eastAsia="Open Sans" w:cs="Open Sans"/>
          <w:i w:val="0"/>
          <w:iCs w:val="0"/>
          <w:caps w:val="0"/>
          <w:color w:val="000000"/>
          <w:spacing w:val="0"/>
          <w:sz w:val="21"/>
          <w:szCs w:val="21"/>
        </w:rPr>
      </w:pPr>
      <w:ins w:id="1234" w:author="ws" w:date="2023-02-15T23:24:48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35" w:author="ws" w:date="2023-02-15T23:24:48Z"/>
          <w:rFonts w:hint="default" w:ascii="Open Sans" w:hAnsi="Open Sans" w:eastAsia="Open Sans" w:cs="Open Sans"/>
          <w:i w:val="0"/>
          <w:iCs w:val="0"/>
          <w:caps w:val="0"/>
          <w:color w:val="000000"/>
          <w:spacing w:val="0"/>
          <w:sz w:val="21"/>
          <w:szCs w:val="21"/>
        </w:rPr>
      </w:pPr>
      <w:ins w:id="1236" w:author="ws" w:date="2023-02-15T23:24:48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37" w:author="ws" w:date="2023-02-15T23:24:48Z"/>
          <w:rFonts w:hint="default" w:ascii="Open Sans" w:hAnsi="Open Sans" w:eastAsia="Open Sans" w:cs="Open Sans"/>
          <w:i w:val="0"/>
          <w:iCs w:val="0"/>
          <w:caps w:val="0"/>
          <w:color w:val="000000"/>
          <w:spacing w:val="0"/>
          <w:sz w:val="21"/>
          <w:szCs w:val="21"/>
        </w:rPr>
      </w:pPr>
      <w:ins w:id="1238" w:author="ws" w:date="2023-02-15T23:24:48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39" w:author="ws" w:date="2023-02-15T23:24:48Z"/>
          <w:rFonts w:hint="default" w:ascii="Open Sans" w:hAnsi="Open Sans" w:eastAsia="Open Sans" w:cs="Open Sans"/>
          <w:i w:val="0"/>
          <w:iCs w:val="0"/>
          <w:caps w:val="0"/>
          <w:color w:val="000000"/>
          <w:spacing w:val="0"/>
          <w:sz w:val="21"/>
          <w:szCs w:val="21"/>
        </w:rPr>
      </w:pPr>
      <w:ins w:id="1240" w:author="ws" w:date="2023-02-15T23:24:48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41" w:author="ws" w:date="2023-02-15T23:24:48Z"/>
          <w:rFonts w:hint="default" w:ascii="Open Sans" w:hAnsi="Open Sans" w:eastAsia="Open Sans" w:cs="Open Sans"/>
          <w:i w:val="0"/>
          <w:iCs w:val="0"/>
          <w:caps w:val="0"/>
          <w:color w:val="000000"/>
          <w:spacing w:val="0"/>
          <w:sz w:val="21"/>
          <w:szCs w:val="21"/>
        </w:rPr>
      </w:pPr>
      <w:ins w:id="1242" w:author="ws" w:date="2023-02-15T23:24:48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43" w:author="ws" w:date="2023-02-15T23:24:48Z"/>
          <w:rFonts w:hint="default" w:ascii="Open Sans" w:hAnsi="Open Sans" w:eastAsia="Open Sans" w:cs="Open Sans"/>
          <w:i w:val="0"/>
          <w:iCs w:val="0"/>
          <w:caps w:val="0"/>
          <w:color w:val="000000"/>
          <w:spacing w:val="0"/>
          <w:sz w:val="21"/>
          <w:szCs w:val="21"/>
        </w:rPr>
      </w:pPr>
      <w:ins w:id="1244" w:author="ws" w:date="2023-02-15T23:24:48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45" w:author="ws" w:date="2023-02-15T23:24:48Z"/>
          <w:rFonts w:hint="default" w:ascii="Open Sans" w:hAnsi="Open Sans" w:eastAsia="Open Sans" w:cs="Open Sans"/>
          <w:i w:val="0"/>
          <w:iCs w:val="0"/>
          <w:caps w:val="0"/>
          <w:color w:val="000000"/>
          <w:spacing w:val="0"/>
          <w:sz w:val="21"/>
          <w:szCs w:val="21"/>
        </w:rPr>
      </w:pPr>
      <w:ins w:id="1246" w:author="ws" w:date="2023-02-15T23:24:48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47" w:author="ws" w:date="2023-02-15T23:24:48Z"/>
          <w:rFonts w:hint="default" w:ascii="Open Sans" w:hAnsi="Open Sans" w:eastAsia="Open Sans" w:cs="Open Sans"/>
          <w:i w:val="0"/>
          <w:iCs w:val="0"/>
          <w:caps w:val="0"/>
          <w:color w:val="000000"/>
          <w:spacing w:val="0"/>
          <w:sz w:val="21"/>
          <w:szCs w:val="21"/>
        </w:rPr>
      </w:pPr>
      <w:ins w:id="1248" w:author="ws" w:date="2023-02-15T23:24:48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49" w:author="ws" w:date="2023-02-15T23:24:48Z"/>
          <w:rFonts w:hint="default" w:ascii="Open Sans" w:hAnsi="Open Sans" w:eastAsia="Open Sans" w:cs="Open Sans"/>
          <w:i w:val="0"/>
          <w:iCs w:val="0"/>
          <w:caps w:val="0"/>
          <w:color w:val="000000"/>
          <w:spacing w:val="0"/>
          <w:sz w:val="21"/>
          <w:szCs w:val="21"/>
        </w:rPr>
      </w:pPr>
      <w:ins w:id="1250" w:author="ws" w:date="2023-02-15T23:24:48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51" w:author="ws" w:date="2023-02-15T23:24:48Z"/>
          <w:rFonts w:hint="default" w:ascii="Open Sans" w:hAnsi="Open Sans" w:eastAsia="Open Sans" w:cs="Open Sans"/>
          <w:i w:val="0"/>
          <w:iCs w:val="0"/>
          <w:caps w:val="0"/>
          <w:color w:val="000000"/>
          <w:spacing w:val="0"/>
          <w:sz w:val="21"/>
          <w:szCs w:val="21"/>
        </w:rPr>
      </w:pPr>
      <w:ins w:id="1252" w:author="ws" w:date="2023-02-15T23:24:48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53" w:author="ws" w:date="2023-02-15T23:24:48Z"/>
          <w:rFonts w:hint="default" w:ascii="Open Sans" w:hAnsi="Open Sans" w:eastAsia="Open Sans" w:cs="Open Sans"/>
          <w:i w:val="0"/>
          <w:iCs w:val="0"/>
          <w:caps w:val="0"/>
          <w:color w:val="000000"/>
          <w:spacing w:val="0"/>
          <w:sz w:val="21"/>
          <w:szCs w:val="21"/>
        </w:rPr>
      </w:pPr>
      <w:ins w:id="1254" w:author="ws" w:date="2023-02-15T23:24:48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55" w:author="ws" w:date="2023-02-15T23:24:48Z"/>
          <w:rFonts w:hint="default" w:ascii="Open Sans" w:hAnsi="Open Sans" w:eastAsia="Open Sans" w:cs="Open Sans"/>
          <w:i w:val="0"/>
          <w:iCs w:val="0"/>
          <w:caps w:val="0"/>
          <w:color w:val="000000"/>
          <w:spacing w:val="0"/>
          <w:sz w:val="21"/>
          <w:szCs w:val="21"/>
        </w:rPr>
      </w:pPr>
      <w:ins w:id="1256" w:author="ws" w:date="2023-02-15T23:24:48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57" w:author="ws" w:date="2023-02-15T23:24:48Z"/>
          <w:rFonts w:hint="default" w:ascii="Open Sans" w:hAnsi="Open Sans" w:eastAsia="Open Sans" w:cs="Open Sans"/>
          <w:i w:val="0"/>
          <w:iCs w:val="0"/>
          <w:caps w:val="0"/>
          <w:color w:val="000000"/>
          <w:spacing w:val="0"/>
          <w:sz w:val="21"/>
          <w:szCs w:val="21"/>
        </w:rPr>
      </w:pPr>
      <w:ins w:id="1258" w:author="ws" w:date="2023-02-15T23:24:48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59" w:author="ws" w:date="2023-02-15T23:24:48Z"/>
          <w:rFonts w:hint="default" w:ascii="Open Sans" w:hAnsi="Open Sans" w:eastAsia="Open Sans" w:cs="Open Sans"/>
          <w:i w:val="0"/>
          <w:iCs w:val="0"/>
          <w:caps w:val="0"/>
          <w:color w:val="000000"/>
          <w:spacing w:val="0"/>
          <w:sz w:val="21"/>
          <w:szCs w:val="21"/>
        </w:rPr>
      </w:pPr>
      <w:ins w:id="1260" w:author="ws" w:date="2023-02-15T23:24:48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61" w:author="ws" w:date="2023-02-15T23:24:48Z"/>
          <w:rFonts w:hint="default" w:ascii="Open Sans" w:hAnsi="Open Sans" w:eastAsia="Open Sans" w:cs="Open Sans"/>
          <w:i w:val="0"/>
          <w:iCs w:val="0"/>
          <w:caps w:val="0"/>
          <w:color w:val="000000"/>
          <w:spacing w:val="0"/>
          <w:sz w:val="21"/>
          <w:szCs w:val="21"/>
        </w:rPr>
      </w:pPr>
      <w:ins w:id="1262" w:author="ws" w:date="2023-02-15T23:24:48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63" w:author="ws" w:date="2023-02-15T23:24:48Z"/>
          <w:rFonts w:hint="default" w:ascii="Open Sans" w:hAnsi="Open Sans" w:eastAsia="Open Sans" w:cs="Open Sans"/>
          <w:i w:val="0"/>
          <w:iCs w:val="0"/>
          <w:caps w:val="0"/>
          <w:color w:val="000000"/>
          <w:spacing w:val="0"/>
          <w:sz w:val="21"/>
          <w:szCs w:val="21"/>
        </w:rPr>
      </w:pPr>
      <w:ins w:id="1264" w:author="ws" w:date="2023-02-15T23:24:48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65" w:author="ws" w:date="2023-02-15T23:24:48Z"/>
          <w:rFonts w:hint="default" w:ascii="Open Sans" w:hAnsi="Open Sans" w:eastAsia="Open Sans" w:cs="Open Sans"/>
          <w:i w:val="0"/>
          <w:iCs w:val="0"/>
          <w:caps w:val="0"/>
          <w:color w:val="000000"/>
          <w:spacing w:val="0"/>
          <w:sz w:val="21"/>
          <w:szCs w:val="21"/>
        </w:rPr>
      </w:pPr>
      <w:ins w:id="1266" w:author="ws" w:date="2023-02-15T23:24:48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67" w:author="ws" w:date="2023-02-15T23:24:48Z"/>
          <w:rFonts w:hint="default" w:ascii="Open Sans" w:hAnsi="Open Sans" w:eastAsia="Open Sans" w:cs="Open Sans"/>
          <w:i w:val="0"/>
          <w:iCs w:val="0"/>
          <w:caps w:val="0"/>
          <w:color w:val="000000"/>
          <w:spacing w:val="0"/>
          <w:sz w:val="21"/>
          <w:szCs w:val="21"/>
        </w:rPr>
      </w:pPr>
      <w:ins w:id="1268" w:author="ws" w:date="2023-02-15T23:24:48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69" w:author="ws" w:date="2023-02-15T23:24:48Z"/>
          <w:rFonts w:hint="default" w:ascii="Open Sans" w:hAnsi="Open Sans" w:eastAsia="Open Sans" w:cs="Open Sans"/>
          <w:i w:val="0"/>
          <w:iCs w:val="0"/>
          <w:caps w:val="0"/>
          <w:color w:val="000000"/>
          <w:spacing w:val="0"/>
          <w:sz w:val="21"/>
          <w:szCs w:val="21"/>
        </w:rPr>
      </w:pPr>
      <w:ins w:id="1270" w:author="ws" w:date="2023-02-15T23:24:48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71" w:author="ws" w:date="2023-02-15T23:24:48Z"/>
          <w:rFonts w:hint="default" w:ascii="Open Sans" w:hAnsi="Open Sans" w:eastAsia="Open Sans" w:cs="Open Sans"/>
          <w:i w:val="0"/>
          <w:iCs w:val="0"/>
          <w:caps w:val="0"/>
          <w:color w:val="000000"/>
          <w:spacing w:val="0"/>
          <w:sz w:val="21"/>
          <w:szCs w:val="21"/>
        </w:rPr>
      </w:pPr>
      <w:ins w:id="1272" w:author="ws" w:date="2023-02-15T23:24:48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73" w:author="ws" w:date="2023-02-15T23:24:48Z"/>
          <w:rFonts w:hint="default" w:ascii="Open Sans" w:hAnsi="Open Sans" w:eastAsia="Open Sans" w:cs="Open Sans"/>
          <w:i w:val="0"/>
          <w:iCs w:val="0"/>
          <w:caps w:val="0"/>
          <w:color w:val="000000"/>
          <w:spacing w:val="0"/>
          <w:sz w:val="21"/>
          <w:szCs w:val="21"/>
        </w:rPr>
      </w:pPr>
      <w:ins w:id="1274" w:author="ws" w:date="2023-02-15T23:24:48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75" w:author="ws" w:date="2023-02-15T23:24:48Z"/>
          <w:rFonts w:hint="default" w:ascii="Open Sans" w:hAnsi="Open Sans" w:eastAsia="Open Sans" w:cs="Open Sans"/>
          <w:i w:val="0"/>
          <w:iCs w:val="0"/>
          <w:caps w:val="0"/>
          <w:color w:val="000000"/>
          <w:spacing w:val="0"/>
          <w:sz w:val="21"/>
          <w:szCs w:val="21"/>
        </w:rPr>
      </w:pPr>
      <w:ins w:id="1276" w:author="ws" w:date="2023-02-15T23:24:48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77" w:author="ws" w:date="2023-02-15T23:24:48Z"/>
          <w:rFonts w:hint="default" w:ascii="Open Sans" w:hAnsi="Open Sans" w:eastAsia="Open Sans" w:cs="Open Sans"/>
          <w:i w:val="0"/>
          <w:iCs w:val="0"/>
          <w:caps w:val="0"/>
          <w:color w:val="000000"/>
          <w:spacing w:val="0"/>
          <w:sz w:val="21"/>
          <w:szCs w:val="21"/>
        </w:rPr>
      </w:pPr>
      <w:ins w:id="1278" w:author="ws" w:date="2023-02-15T23:24:48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79" w:author="ws" w:date="2023-02-15T23:24:48Z"/>
          <w:rFonts w:hint="default" w:ascii="Open Sans" w:hAnsi="Open Sans" w:eastAsia="Open Sans" w:cs="Open Sans"/>
          <w:i w:val="0"/>
          <w:iCs w:val="0"/>
          <w:caps w:val="0"/>
          <w:color w:val="000000"/>
          <w:spacing w:val="0"/>
          <w:sz w:val="21"/>
          <w:szCs w:val="21"/>
        </w:rPr>
      </w:pPr>
      <w:ins w:id="1280" w:author="ws" w:date="2023-02-15T23:24:48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81" w:author="ws" w:date="2023-02-15T23:24:48Z"/>
          <w:rFonts w:hint="default" w:ascii="Open Sans" w:hAnsi="Open Sans" w:eastAsia="Open Sans" w:cs="Open Sans"/>
          <w:i w:val="0"/>
          <w:iCs w:val="0"/>
          <w:caps w:val="0"/>
          <w:color w:val="000000"/>
          <w:spacing w:val="0"/>
          <w:sz w:val="21"/>
          <w:szCs w:val="21"/>
        </w:rPr>
      </w:pPr>
      <w:ins w:id="1282" w:author="ws" w:date="2023-02-15T23:24:48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83" w:author="ws" w:date="2023-02-15T23:24:48Z"/>
          <w:rFonts w:hint="default" w:ascii="Open Sans" w:hAnsi="Open Sans" w:eastAsia="Open Sans" w:cs="Open Sans"/>
          <w:i w:val="0"/>
          <w:iCs w:val="0"/>
          <w:caps w:val="0"/>
          <w:color w:val="000000"/>
          <w:spacing w:val="0"/>
          <w:sz w:val="21"/>
          <w:szCs w:val="21"/>
        </w:rPr>
      </w:pPr>
      <w:ins w:id="1284" w:author="ws" w:date="2023-02-15T23:24:48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85" w:author="ws" w:date="2023-02-15T23:24:48Z"/>
          <w:rFonts w:hint="default" w:ascii="Open Sans" w:hAnsi="Open Sans" w:eastAsia="Open Sans" w:cs="Open Sans"/>
          <w:i w:val="0"/>
          <w:iCs w:val="0"/>
          <w:caps w:val="0"/>
          <w:color w:val="000000"/>
          <w:spacing w:val="0"/>
          <w:sz w:val="21"/>
          <w:szCs w:val="21"/>
        </w:rPr>
      </w:pPr>
      <w:ins w:id="1286" w:author="ws" w:date="2023-02-15T23:24:48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87" w:author="ws" w:date="2023-02-15T23:24:48Z"/>
          <w:rFonts w:hint="default" w:ascii="Open Sans" w:hAnsi="Open Sans" w:eastAsia="Open Sans" w:cs="Open Sans"/>
          <w:i w:val="0"/>
          <w:iCs w:val="0"/>
          <w:caps w:val="0"/>
          <w:color w:val="000000"/>
          <w:spacing w:val="0"/>
          <w:sz w:val="21"/>
          <w:szCs w:val="21"/>
        </w:rPr>
      </w:pPr>
      <w:ins w:id="1288" w:author="ws" w:date="2023-02-15T23:24:48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89" w:author="ws" w:date="2023-02-15T23:24:48Z"/>
          <w:rFonts w:hint="default" w:ascii="Open Sans" w:hAnsi="Open Sans" w:eastAsia="Open Sans" w:cs="Open Sans"/>
          <w:i w:val="0"/>
          <w:iCs w:val="0"/>
          <w:caps w:val="0"/>
          <w:color w:val="000000"/>
          <w:spacing w:val="0"/>
          <w:sz w:val="21"/>
          <w:szCs w:val="21"/>
        </w:rPr>
      </w:pPr>
      <w:ins w:id="1290" w:author="ws" w:date="2023-02-15T23:24:48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91" w:author="ws" w:date="2023-02-15T23:24:48Z"/>
          <w:rFonts w:hint="default" w:ascii="Open Sans" w:hAnsi="Open Sans" w:eastAsia="Open Sans" w:cs="Open Sans"/>
          <w:i w:val="0"/>
          <w:iCs w:val="0"/>
          <w:caps w:val="0"/>
          <w:color w:val="000000"/>
          <w:spacing w:val="0"/>
          <w:sz w:val="21"/>
          <w:szCs w:val="21"/>
        </w:rPr>
      </w:pPr>
      <w:ins w:id="1292" w:author="ws" w:date="2023-02-15T23:24:48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93" w:author="ws" w:date="2023-02-15T23:24:48Z"/>
          <w:rFonts w:hint="default" w:ascii="Open Sans" w:hAnsi="Open Sans" w:eastAsia="Open Sans" w:cs="Open Sans"/>
          <w:i w:val="0"/>
          <w:iCs w:val="0"/>
          <w:caps w:val="0"/>
          <w:color w:val="000000"/>
          <w:spacing w:val="0"/>
          <w:sz w:val="21"/>
          <w:szCs w:val="21"/>
        </w:rPr>
      </w:pPr>
      <w:ins w:id="1294" w:author="ws" w:date="2023-02-15T23:24:48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95" w:author="ws" w:date="2023-02-15T23:24:48Z"/>
          <w:rFonts w:hint="default" w:ascii="Open Sans" w:hAnsi="Open Sans" w:eastAsia="Open Sans" w:cs="Open Sans"/>
          <w:i w:val="0"/>
          <w:iCs w:val="0"/>
          <w:caps w:val="0"/>
          <w:color w:val="000000"/>
          <w:spacing w:val="0"/>
          <w:sz w:val="21"/>
          <w:szCs w:val="21"/>
        </w:rPr>
      </w:pPr>
      <w:ins w:id="1296" w:author="ws" w:date="2023-02-15T23:24:48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97" w:author="ws" w:date="2023-02-15T23:24:48Z"/>
          <w:rFonts w:hint="default" w:ascii="Open Sans" w:hAnsi="Open Sans" w:eastAsia="Open Sans" w:cs="Open Sans"/>
          <w:i w:val="0"/>
          <w:iCs w:val="0"/>
          <w:caps w:val="0"/>
          <w:color w:val="000000"/>
          <w:spacing w:val="0"/>
          <w:sz w:val="21"/>
          <w:szCs w:val="21"/>
        </w:rPr>
      </w:pPr>
      <w:ins w:id="1298" w:author="ws" w:date="2023-02-15T23:24:48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299" w:author="ws" w:date="2023-02-15T23:24:48Z"/>
          <w:rFonts w:hint="default" w:ascii="Open Sans" w:hAnsi="Open Sans" w:eastAsia="Open Sans" w:cs="Open Sans"/>
          <w:i w:val="0"/>
          <w:iCs w:val="0"/>
          <w:caps w:val="0"/>
          <w:color w:val="000000"/>
          <w:spacing w:val="0"/>
          <w:sz w:val="21"/>
          <w:szCs w:val="21"/>
        </w:rPr>
      </w:pPr>
      <w:ins w:id="1300" w:author="ws" w:date="2023-02-15T23:24:48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01" w:author="ws" w:date="2023-02-15T23:24:48Z"/>
          <w:rFonts w:hint="default" w:ascii="Open Sans" w:hAnsi="Open Sans" w:eastAsia="Open Sans" w:cs="Open Sans"/>
          <w:i w:val="0"/>
          <w:iCs w:val="0"/>
          <w:caps w:val="0"/>
          <w:color w:val="000000"/>
          <w:spacing w:val="0"/>
          <w:sz w:val="21"/>
          <w:szCs w:val="21"/>
        </w:rPr>
      </w:pPr>
      <w:ins w:id="1302" w:author="ws" w:date="2023-02-15T23:24:48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03" w:author="ws" w:date="2023-02-15T23:24:48Z"/>
          <w:rFonts w:hint="default" w:ascii="Open Sans" w:hAnsi="Open Sans" w:eastAsia="Open Sans" w:cs="Open Sans"/>
          <w:i w:val="0"/>
          <w:iCs w:val="0"/>
          <w:caps w:val="0"/>
          <w:color w:val="000000"/>
          <w:spacing w:val="0"/>
          <w:sz w:val="21"/>
          <w:szCs w:val="21"/>
        </w:rPr>
      </w:pPr>
      <w:ins w:id="1304" w:author="ws" w:date="2023-02-15T23:24:48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05" w:author="ws" w:date="2023-02-15T23:24:48Z"/>
          <w:rFonts w:hint="default" w:ascii="Open Sans" w:hAnsi="Open Sans" w:eastAsia="Open Sans" w:cs="Open Sans"/>
          <w:i w:val="0"/>
          <w:iCs w:val="0"/>
          <w:caps w:val="0"/>
          <w:color w:val="000000"/>
          <w:spacing w:val="0"/>
          <w:sz w:val="21"/>
          <w:szCs w:val="21"/>
        </w:rPr>
      </w:pPr>
      <w:ins w:id="1306" w:author="ws" w:date="2023-02-15T23:24:48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07" w:author="ws" w:date="2023-02-15T23:24:48Z"/>
          <w:rFonts w:hint="default" w:ascii="Open Sans" w:hAnsi="Open Sans" w:eastAsia="Open Sans" w:cs="Open Sans"/>
          <w:i w:val="0"/>
          <w:iCs w:val="0"/>
          <w:caps w:val="0"/>
          <w:color w:val="000000"/>
          <w:spacing w:val="0"/>
          <w:sz w:val="21"/>
          <w:szCs w:val="21"/>
        </w:rPr>
      </w:pPr>
      <w:ins w:id="1308" w:author="ws" w:date="2023-02-15T23:24:48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09" w:author="ws" w:date="2023-02-15T23:24:48Z"/>
          <w:rFonts w:hint="default" w:ascii="Open Sans" w:hAnsi="Open Sans" w:eastAsia="Open Sans" w:cs="Open Sans"/>
          <w:i w:val="0"/>
          <w:iCs w:val="0"/>
          <w:caps w:val="0"/>
          <w:color w:val="000000"/>
          <w:spacing w:val="0"/>
          <w:sz w:val="21"/>
          <w:szCs w:val="21"/>
        </w:rPr>
      </w:pPr>
      <w:ins w:id="1310" w:author="ws" w:date="2023-02-15T23:24:48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11" w:author="ws" w:date="2023-02-15T23:24:48Z"/>
          <w:rFonts w:hint="default" w:ascii="Open Sans" w:hAnsi="Open Sans" w:eastAsia="Open Sans" w:cs="Open Sans"/>
          <w:i w:val="0"/>
          <w:iCs w:val="0"/>
          <w:caps w:val="0"/>
          <w:color w:val="000000"/>
          <w:spacing w:val="0"/>
          <w:sz w:val="21"/>
          <w:szCs w:val="21"/>
        </w:rPr>
      </w:pPr>
      <w:ins w:id="1312" w:author="ws" w:date="2023-02-15T23:24:48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13" w:author="ws" w:date="2023-02-15T23:24:48Z"/>
          <w:rFonts w:hint="default" w:ascii="Open Sans" w:hAnsi="Open Sans" w:eastAsia="Open Sans" w:cs="Open Sans"/>
          <w:i w:val="0"/>
          <w:iCs w:val="0"/>
          <w:caps w:val="0"/>
          <w:color w:val="000000"/>
          <w:spacing w:val="0"/>
          <w:sz w:val="21"/>
          <w:szCs w:val="21"/>
        </w:rPr>
      </w:pPr>
      <w:ins w:id="1314" w:author="ws" w:date="2023-02-15T23:24:48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15" w:author="ws" w:date="2023-02-15T23:24:48Z"/>
          <w:rFonts w:hint="default" w:ascii="Open Sans" w:hAnsi="Open Sans" w:eastAsia="Open Sans" w:cs="Open Sans"/>
          <w:i w:val="0"/>
          <w:iCs w:val="0"/>
          <w:caps w:val="0"/>
          <w:color w:val="000000"/>
          <w:spacing w:val="0"/>
          <w:sz w:val="21"/>
          <w:szCs w:val="21"/>
        </w:rPr>
      </w:pPr>
      <w:ins w:id="1316" w:author="ws" w:date="2023-02-15T23:24:48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17" w:author="ws" w:date="2023-02-15T23:24:48Z"/>
          <w:rFonts w:hint="default" w:ascii="Open Sans" w:hAnsi="Open Sans" w:eastAsia="Open Sans" w:cs="Open Sans"/>
          <w:i w:val="0"/>
          <w:iCs w:val="0"/>
          <w:caps w:val="0"/>
          <w:color w:val="000000"/>
          <w:spacing w:val="0"/>
          <w:sz w:val="21"/>
          <w:szCs w:val="21"/>
        </w:rPr>
      </w:pPr>
      <w:ins w:id="1318" w:author="ws" w:date="2023-02-15T23:24:48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19" w:author="ws" w:date="2023-02-15T23:24:48Z"/>
          <w:rFonts w:hint="default" w:ascii="Open Sans" w:hAnsi="Open Sans" w:eastAsia="Open Sans" w:cs="Open Sans"/>
          <w:i w:val="0"/>
          <w:iCs w:val="0"/>
          <w:caps w:val="0"/>
          <w:color w:val="000000"/>
          <w:spacing w:val="0"/>
          <w:sz w:val="21"/>
          <w:szCs w:val="21"/>
        </w:rPr>
      </w:pPr>
      <w:ins w:id="1320" w:author="ws" w:date="2023-02-15T23:24:48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21" w:author="ws" w:date="2023-02-15T23:24:48Z"/>
          <w:rFonts w:hint="default" w:ascii="Open Sans" w:hAnsi="Open Sans" w:eastAsia="Open Sans" w:cs="Open Sans"/>
          <w:i w:val="0"/>
          <w:iCs w:val="0"/>
          <w:caps w:val="0"/>
          <w:color w:val="000000"/>
          <w:spacing w:val="0"/>
          <w:sz w:val="21"/>
          <w:szCs w:val="21"/>
        </w:rPr>
      </w:pPr>
      <w:ins w:id="1322" w:author="ws" w:date="2023-02-15T23:24:48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23" w:author="ws" w:date="2023-02-15T23:24:48Z"/>
          <w:rFonts w:hint="default" w:ascii="Open Sans" w:hAnsi="Open Sans" w:eastAsia="Open Sans" w:cs="Open Sans"/>
          <w:i w:val="0"/>
          <w:iCs w:val="0"/>
          <w:caps w:val="0"/>
          <w:color w:val="000000"/>
          <w:spacing w:val="0"/>
          <w:sz w:val="21"/>
          <w:szCs w:val="21"/>
        </w:rPr>
      </w:pPr>
      <w:ins w:id="1324" w:author="ws" w:date="2023-02-15T23:24:48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25" w:author="ws" w:date="2023-02-15T23:24:48Z"/>
          <w:rFonts w:hint="default" w:ascii="Open Sans" w:hAnsi="Open Sans" w:eastAsia="Open Sans" w:cs="Open Sans"/>
          <w:i w:val="0"/>
          <w:iCs w:val="0"/>
          <w:caps w:val="0"/>
          <w:color w:val="000000"/>
          <w:spacing w:val="0"/>
          <w:sz w:val="21"/>
          <w:szCs w:val="21"/>
        </w:rPr>
      </w:pPr>
      <w:ins w:id="1326" w:author="ws" w:date="2023-02-15T23:24:48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27" w:author="ws" w:date="2023-02-15T23:24:48Z"/>
          <w:rFonts w:hint="default" w:ascii="Open Sans" w:hAnsi="Open Sans" w:eastAsia="Open Sans" w:cs="Open Sans"/>
          <w:i w:val="0"/>
          <w:iCs w:val="0"/>
          <w:caps w:val="0"/>
          <w:color w:val="000000"/>
          <w:spacing w:val="0"/>
          <w:sz w:val="21"/>
          <w:szCs w:val="21"/>
        </w:rPr>
      </w:pPr>
      <w:ins w:id="1328" w:author="ws" w:date="2023-02-15T23:24:48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29" w:author="ws" w:date="2023-02-15T23:24:48Z"/>
          <w:rFonts w:hint="default" w:ascii="Open Sans" w:hAnsi="Open Sans" w:eastAsia="Open Sans" w:cs="Open Sans"/>
          <w:i w:val="0"/>
          <w:iCs w:val="0"/>
          <w:caps w:val="0"/>
          <w:color w:val="000000"/>
          <w:spacing w:val="0"/>
          <w:sz w:val="21"/>
          <w:szCs w:val="21"/>
        </w:rPr>
      </w:pPr>
      <w:ins w:id="1330" w:author="ws" w:date="2023-02-15T23:24:48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31" w:author="ws" w:date="2023-02-15T23:24:48Z"/>
          <w:rFonts w:hint="default" w:ascii="Open Sans" w:hAnsi="Open Sans" w:eastAsia="Open Sans" w:cs="Open Sans"/>
          <w:i w:val="0"/>
          <w:iCs w:val="0"/>
          <w:caps w:val="0"/>
          <w:color w:val="000000"/>
          <w:spacing w:val="0"/>
          <w:sz w:val="21"/>
          <w:szCs w:val="21"/>
        </w:rPr>
      </w:pPr>
      <w:ins w:id="1332" w:author="ws" w:date="2023-02-15T23:24:48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33" w:author="ws" w:date="2023-02-15T23:24:48Z"/>
          <w:rFonts w:hint="default" w:ascii="Open Sans" w:hAnsi="Open Sans" w:eastAsia="Open Sans" w:cs="Open Sans"/>
          <w:i w:val="0"/>
          <w:iCs w:val="0"/>
          <w:caps w:val="0"/>
          <w:color w:val="000000"/>
          <w:spacing w:val="0"/>
          <w:sz w:val="21"/>
          <w:szCs w:val="21"/>
        </w:rPr>
      </w:pPr>
      <w:ins w:id="1334" w:author="ws" w:date="2023-02-15T23:24:48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35" w:author="ws" w:date="2023-02-15T23:24:48Z"/>
          <w:rFonts w:hint="default" w:ascii="Open Sans" w:hAnsi="Open Sans" w:eastAsia="Open Sans" w:cs="Open Sans"/>
          <w:i w:val="0"/>
          <w:iCs w:val="0"/>
          <w:caps w:val="0"/>
          <w:color w:val="000000"/>
          <w:spacing w:val="0"/>
          <w:sz w:val="21"/>
          <w:szCs w:val="21"/>
        </w:rPr>
      </w:pPr>
      <w:ins w:id="1336" w:author="ws" w:date="2023-02-15T23:24:48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37" w:author="ws" w:date="2023-02-15T23:24:48Z"/>
          <w:rFonts w:hint="default" w:ascii="Open Sans" w:hAnsi="Open Sans" w:eastAsia="Open Sans" w:cs="Open Sans"/>
          <w:i w:val="0"/>
          <w:iCs w:val="0"/>
          <w:caps w:val="0"/>
          <w:color w:val="000000"/>
          <w:spacing w:val="0"/>
          <w:sz w:val="21"/>
          <w:szCs w:val="21"/>
        </w:rPr>
      </w:pPr>
      <w:ins w:id="1338" w:author="ws" w:date="2023-02-15T23:24:48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39" w:author="ws" w:date="2023-02-15T23:24:48Z"/>
          <w:rFonts w:hint="default" w:ascii="Open Sans" w:hAnsi="Open Sans" w:eastAsia="Open Sans" w:cs="Open Sans"/>
          <w:i w:val="0"/>
          <w:iCs w:val="0"/>
          <w:caps w:val="0"/>
          <w:color w:val="000000"/>
          <w:spacing w:val="0"/>
          <w:sz w:val="21"/>
          <w:szCs w:val="21"/>
        </w:rPr>
      </w:pPr>
      <w:ins w:id="1340" w:author="ws" w:date="2023-02-15T23:24:48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41" w:author="ws" w:date="2023-02-15T23:24:48Z"/>
          <w:rFonts w:hint="default" w:ascii="Open Sans" w:hAnsi="Open Sans" w:eastAsia="Open Sans" w:cs="Open Sans"/>
          <w:i w:val="0"/>
          <w:iCs w:val="0"/>
          <w:caps w:val="0"/>
          <w:color w:val="000000"/>
          <w:spacing w:val="0"/>
          <w:sz w:val="21"/>
          <w:szCs w:val="21"/>
        </w:rPr>
      </w:pPr>
      <w:ins w:id="1342" w:author="ws" w:date="2023-02-15T23:24:48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43" w:author="ws" w:date="2023-02-15T23:24:48Z"/>
          <w:rFonts w:hint="default" w:ascii="Open Sans" w:hAnsi="Open Sans" w:eastAsia="Open Sans" w:cs="Open Sans"/>
          <w:i w:val="0"/>
          <w:iCs w:val="0"/>
          <w:caps w:val="0"/>
          <w:color w:val="000000"/>
          <w:spacing w:val="0"/>
          <w:sz w:val="21"/>
          <w:szCs w:val="21"/>
        </w:rPr>
      </w:pPr>
      <w:ins w:id="1344" w:author="ws" w:date="2023-02-15T23:24:48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45" w:author="ws" w:date="2023-02-15T23:24:48Z"/>
          <w:rFonts w:hint="default" w:ascii="Open Sans" w:hAnsi="Open Sans" w:eastAsia="Open Sans" w:cs="Open Sans"/>
          <w:i w:val="0"/>
          <w:iCs w:val="0"/>
          <w:caps w:val="0"/>
          <w:color w:val="000000"/>
          <w:spacing w:val="0"/>
          <w:sz w:val="21"/>
          <w:szCs w:val="21"/>
        </w:rPr>
      </w:pPr>
      <w:ins w:id="1346" w:author="ws" w:date="2023-02-15T23:24:48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47" w:author="ws" w:date="2023-02-15T23:24:48Z"/>
          <w:rFonts w:hint="default" w:ascii="Open Sans" w:hAnsi="Open Sans" w:eastAsia="Open Sans" w:cs="Open Sans"/>
          <w:i w:val="0"/>
          <w:iCs w:val="0"/>
          <w:caps w:val="0"/>
          <w:color w:val="000000"/>
          <w:spacing w:val="0"/>
          <w:sz w:val="21"/>
          <w:szCs w:val="21"/>
        </w:rPr>
      </w:pPr>
      <w:ins w:id="1348" w:author="ws" w:date="2023-02-15T23:24:48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49" w:author="ws" w:date="2023-02-15T23:24:48Z"/>
          <w:rFonts w:hint="default" w:ascii="Open Sans" w:hAnsi="Open Sans" w:eastAsia="Open Sans" w:cs="Open Sans"/>
          <w:i w:val="0"/>
          <w:iCs w:val="0"/>
          <w:caps w:val="0"/>
          <w:color w:val="000000"/>
          <w:spacing w:val="0"/>
          <w:sz w:val="21"/>
          <w:szCs w:val="21"/>
        </w:rPr>
      </w:pPr>
      <w:ins w:id="1350" w:author="ws" w:date="2023-02-15T23:24:48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51" w:author="ws" w:date="2023-02-15T23:24:48Z"/>
          <w:rFonts w:hint="default" w:ascii="Open Sans" w:hAnsi="Open Sans" w:eastAsia="Open Sans" w:cs="Open Sans"/>
          <w:i w:val="0"/>
          <w:iCs w:val="0"/>
          <w:caps w:val="0"/>
          <w:color w:val="000000"/>
          <w:spacing w:val="0"/>
          <w:sz w:val="21"/>
          <w:szCs w:val="21"/>
        </w:rPr>
      </w:pPr>
      <w:ins w:id="1352" w:author="ws" w:date="2023-02-15T23:24:48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53" w:author="ws" w:date="2023-02-15T23:24:48Z"/>
          <w:rFonts w:hint="default" w:ascii="Open Sans" w:hAnsi="Open Sans" w:eastAsia="Open Sans" w:cs="Open Sans"/>
          <w:i w:val="0"/>
          <w:iCs w:val="0"/>
          <w:caps w:val="0"/>
          <w:color w:val="000000"/>
          <w:spacing w:val="0"/>
          <w:sz w:val="21"/>
          <w:szCs w:val="21"/>
        </w:rPr>
      </w:pPr>
      <w:ins w:id="1354" w:author="ws" w:date="2023-02-15T23:24:48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55" w:author="ws" w:date="2023-02-15T23:24:48Z"/>
          <w:rFonts w:hint="default" w:ascii="Open Sans" w:hAnsi="Open Sans" w:eastAsia="Open Sans" w:cs="Open Sans"/>
          <w:i w:val="0"/>
          <w:iCs w:val="0"/>
          <w:caps w:val="0"/>
          <w:color w:val="000000"/>
          <w:spacing w:val="0"/>
          <w:sz w:val="21"/>
          <w:szCs w:val="21"/>
        </w:rPr>
      </w:pPr>
      <w:ins w:id="1356" w:author="ws" w:date="2023-02-15T23:24:48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57" w:author="ws" w:date="2023-02-15T23:24:48Z"/>
          <w:rFonts w:hint="default" w:ascii="Open Sans" w:hAnsi="Open Sans" w:eastAsia="Open Sans" w:cs="Open Sans"/>
          <w:i w:val="0"/>
          <w:iCs w:val="0"/>
          <w:caps w:val="0"/>
          <w:color w:val="000000"/>
          <w:spacing w:val="0"/>
          <w:sz w:val="21"/>
          <w:szCs w:val="21"/>
        </w:rPr>
      </w:pPr>
      <w:ins w:id="1358" w:author="ws" w:date="2023-02-15T23:24:48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59" w:author="ws" w:date="2023-02-15T23:24:48Z"/>
          <w:rFonts w:hint="default" w:ascii="Open Sans" w:hAnsi="Open Sans" w:eastAsia="Open Sans" w:cs="Open Sans"/>
          <w:i w:val="0"/>
          <w:iCs w:val="0"/>
          <w:caps w:val="0"/>
          <w:color w:val="000000"/>
          <w:spacing w:val="0"/>
          <w:sz w:val="21"/>
          <w:szCs w:val="21"/>
        </w:rPr>
      </w:pPr>
      <w:ins w:id="1360" w:author="ws" w:date="2023-02-15T23:24:48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61" w:author="ws" w:date="2023-02-15T23:24:48Z"/>
          <w:rFonts w:hint="default" w:ascii="Open Sans" w:hAnsi="Open Sans" w:eastAsia="Open Sans" w:cs="Open Sans"/>
          <w:i w:val="0"/>
          <w:iCs w:val="0"/>
          <w:caps w:val="0"/>
          <w:color w:val="000000"/>
          <w:spacing w:val="0"/>
          <w:sz w:val="21"/>
          <w:szCs w:val="21"/>
        </w:rPr>
      </w:pPr>
      <w:ins w:id="1362" w:author="ws" w:date="2023-02-15T23:24:48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63" w:author="ws" w:date="2023-02-15T23:24:48Z"/>
          <w:rFonts w:hint="default" w:ascii="Open Sans" w:hAnsi="Open Sans" w:eastAsia="Open Sans" w:cs="Open Sans"/>
          <w:i w:val="0"/>
          <w:iCs w:val="0"/>
          <w:caps w:val="0"/>
          <w:color w:val="000000"/>
          <w:spacing w:val="0"/>
          <w:sz w:val="21"/>
          <w:szCs w:val="21"/>
        </w:rPr>
      </w:pPr>
      <w:ins w:id="1364" w:author="ws" w:date="2023-02-15T23:24:48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65" w:author="ws" w:date="2023-02-15T23:24:48Z"/>
          <w:rFonts w:hint="default" w:ascii="Open Sans" w:hAnsi="Open Sans" w:eastAsia="Open Sans" w:cs="Open Sans"/>
          <w:i w:val="0"/>
          <w:iCs w:val="0"/>
          <w:caps w:val="0"/>
          <w:color w:val="000000"/>
          <w:spacing w:val="0"/>
          <w:sz w:val="21"/>
          <w:szCs w:val="21"/>
        </w:rPr>
      </w:pPr>
      <w:ins w:id="1366" w:author="ws" w:date="2023-02-15T23:24:48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67" w:author="ws" w:date="2023-02-15T23:24:48Z"/>
          <w:rFonts w:hint="default" w:ascii="Open Sans" w:hAnsi="Open Sans" w:eastAsia="Open Sans" w:cs="Open Sans"/>
          <w:i w:val="0"/>
          <w:iCs w:val="0"/>
          <w:caps w:val="0"/>
          <w:color w:val="000000"/>
          <w:spacing w:val="0"/>
          <w:sz w:val="21"/>
          <w:szCs w:val="21"/>
        </w:rPr>
      </w:pPr>
      <w:ins w:id="1368" w:author="ws" w:date="2023-02-15T23:24:48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69" w:author="ws" w:date="2023-02-15T23:24:48Z"/>
          <w:rFonts w:hint="default" w:ascii="Open Sans" w:hAnsi="Open Sans" w:eastAsia="Open Sans" w:cs="Open Sans"/>
          <w:i w:val="0"/>
          <w:iCs w:val="0"/>
          <w:caps w:val="0"/>
          <w:color w:val="000000"/>
          <w:spacing w:val="0"/>
          <w:sz w:val="21"/>
          <w:szCs w:val="21"/>
        </w:rPr>
      </w:pPr>
      <w:ins w:id="1370" w:author="ws" w:date="2023-02-15T23:24:48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71" w:author="ws" w:date="2023-02-15T23:24:48Z"/>
          <w:rFonts w:hint="default" w:ascii="Open Sans" w:hAnsi="Open Sans" w:eastAsia="Open Sans" w:cs="Open Sans"/>
          <w:i w:val="0"/>
          <w:iCs w:val="0"/>
          <w:caps w:val="0"/>
          <w:color w:val="000000"/>
          <w:spacing w:val="0"/>
          <w:sz w:val="21"/>
          <w:szCs w:val="21"/>
        </w:rPr>
      </w:pPr>
      <w:ins w:id="1372" w:author="ws" w:date="2023-02-15T23:24:48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73" w:author="ws" w:date="2023-02-15T23:24:48Z"/>
          <w:rFonts w:hint="default" w:ascii="Open Sans" w:hAnsi="Open Sans" w:eastAsia="Open Sans" w:cs="Open Sans"/>
          <w:i w:val="0"/>
          <w:iCs w:val="0"/>
          <w:caps w:val="0"/>
          <w:color w:val="000000"/>
          <w:spacing w:val="0"/>
          <w:sz w:val="21"/>
          <w:szCs w:val="21"/>
        </w:rPr>
      </w:pPr>
      <w:ins w:id="1374" w:author="ws" w:date="2023-02-15T23:24:48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75" w:author="ws" w:date="2023-02-15T23:24:48Z"/>
          <w:rFonts w:hint="default" w:ascii="Open Sans" w:hAnsi="Open Sans" w:eastAsia="Open Sans" w:cs="Open Sans"/>
          <w:i w:val="0"/>
          <w:iCs w:val="0"/>
          <w:caps w:val="0"/>
          <w:color w:val="000000"/>
          <w:spacing w:val="0"/>
          <w:sz w:val="21"/>
          <w:szCs w:val="21"/>
        </w:rPr>
      </w:pPr>
      <w:ins w:id="1376" w:author="ws" w:date="2023-02-15T23:24:48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77" w:author="ws" w:date="2023-02-15T23:24:48Z"/>
          <w:rFonts w:hint="default" w:ascii="Open Sans" w:hAnsi="Open Sans" w:eastAsia="Open Sans" w:cs="Open Sans"/>
          <w:i w:val="0"/>
          <w:iCs w:val="0"/>
          <w:caps w:val="0"/>
          <w:color w:val="000000"/>
          <w:spacing w:val="0"/>
          <w:sz w:val="21"/>
          <w:szCs w:val="21"/>
        </w:rPr>
      </w:pPr>
      <w:ins w:id="1378" w:author="ws" w:date="2023-02-15T23:24:48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79" w:author="ws" w:date="2023-02-15T23:24:48Z"/>
          <w:rFonts w:hint="default" w:ascii="Open Sans" w:hAnsi="Open Sans" w:eastAsia="Open Sans" w:cs="Open Sans"/>
          <w:i w:val="0"/>
          <w:iCs w:val="0"/>
          <w:caps w:val="0"/>
          <w:color w:val="000000"/>
          <w:spacing w:val="0"/>
          <w:sz w:val="21"/>
          <w:szCs w:val="21"/>
        </w:rPr>
      </w:pPr>
      <w:ins w:id="1380" w:author="ws" w:date="2023-02-15T23:24:48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81" w:author="ws" w:date="2023-02-15T23:24:48Z"/>
          <w:rFonts w:hint="default" w:ascii="Open Sans" w:hAnsi="Open Sans" w:eastAsia="Open Sans" w:cs="Open Sans"/>
          <w:i w:val="0"/>
          <w:iCs w:val="0"/>
          <w:caps w:val="0"/>
          <w:color w:val="000000"/>
          <w:spacing w:val="0"/>
          <w:sz w:val="21"/>
          <w:szCs w:val="21"/>
        </w:rPr>
      </w:pPr>
      <w:ins w:id="1382" w:author="ws" w:date="2023-02-15T23:24:48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83" w:author="ws" w:date="2023-02-15T23:24:48Z"/>
          <w:rFonts w:hint="default" w:ascii="Open Sans" w:hAnsi="Open Sans" w:eastAsia="Open Sans" w:cs="Open Sans"/>
          <w:i w:val="0"/>
          <w:iCs w:val="0"/>
          <w:caps w:val="0"/>
          <w:color w:val="000000"/>
          <w:spacing w:val="0"/>
          <w:sz w:val="21"/>
          <w:szCs w:val="21"/>
        </w:rPr>
      </w:pPr>
      <w:ins w:id="1384" w:author="ws" w:date="2023-02-15T23:24:48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85" w:author="ws" w:date="2023-02-15T23:24:48Z"/>
          <w:rFonts w:hint="default" w:ascii="Open Sans" w:hAnsi="Open Sans" w:eastAsia="Open Sans" w:cs="Open Sans"/>
          <w:i w:val="0"/>
          <w:iCs w:val="0"/>
          <w:caps w:val="0"/>
          <w:color w:val="000000"/>
          <w:spacing w:val="0"/>
          <w:sz w:val="21"/>
          <w:szCs w:val="21"/>
        </w:rPr>
      </w:pPr>
      <w:ins w:id="1386" w:author="ws" w:date="2023-02-15T23:24:48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87" w:author="ws" w:date="2023-02-15T23:24:48Z"/>
          <w:rFonts w:hint="default" w:ascii="Open Sans" w:hAnsi="Open Sans" w:eastAsia="Open Sans" w:cs="Open Sans"/>
          <w:i w:val="0"/>
          <w:iCs w:val="0"/>
          <w:caps w:val="0"/>
          <w:color w:val="000000"/>
          <w:spacing w:val="0"/>
          <w:sz w:val="21"/>
          <w:szCs w:val="21"/>
        </w:rPr>
      </w:pPr>
      <w:ins w:id="1388" w:author="ws" w:date="2023-02-15T23:24:48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89" w:author="ws" w:date="2023-02-15T23:24:48Z"/>
          <w:rFonts w:hint="default" w:ascii="Open Sans" w:hAnsi="Open Sans" w:eastAsia="Open Sans" w:cs="Open Sans"/>
          <w:i w:val="0"/>
          <w:iCs w:val="0"/>
          <w:caps w:val="0"/>
          <w:color w:val="000000"/>
          <w:spacing w:val="0"/>
          <w:sz w:val="21"/>
          <w:szCs w:val="21"/>
        </w:rPr>
      </w:pPr>
      <w:ins w:id="1390" w:author="ws" w:date="2023-02-15T23:24:48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91" w:author="ws" w:date="2023-02-15T23:24:48Z"/>
          <w:rFonts w:hint="default" w:ascii="Open Sans" w:hAnsi="Open Sans" w:eastAsia="Open Sans" w:cs="Open Sans"/>
          <w:i w:val="0"/>
          <w:iCs w:val="0"/>
          <w:caps w:val="0"/>
          <w:color w:val="000000"/>
          <w:spacing w:val="0"/>
          <w:sz w:val="21"/>
          <w:szCs w:val="21"/>
        </w:rPr>
      </w:pPr>
      <w:ins w:id="1392" w:author="ws" w:date="2023-02-15T23:24:48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93" w:author="ws" w:date="2023-02-15T23:24:48Z"/>
          <w:rFonts w:hint="default" w:ascii="Open Sans" w:hAnsi="Open Sans" w:eastAsia="Open Sans" w:cs="Open Sans"/>
          <w:i w:val="0"/>
          <w:iCs w:val="0"/>
          <w:caps w:val="0"/>
          <w:color w:val="000000"/>
          <w:spacing w:val="0"/>
          <w:sz w:val="21"/>
          <w:szCs w:val="21"/>
        </w:rPr>
      </w:pPr>
      <w:ins w:id="1394" w:author="ws" w:date="2023-02-15T23:24:48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95" w:author="ws" w:date="2023-02-15T23:24:48Z"/>
          <w:rFonts w:hint="default" w:ascii="Open Sans" w:hAnsi="Open Sans" w:eastAsia="Open Sans" w:cs="Open Sans"/>
          <w:i w:val="0"/>
          <w:iCs w:val="0"/>
          <w:caps w:val="0"/>
          <w:color w:val="000000"/>
          <w:spacing w:val="0"/>
          <w:sz w:val="21"/>
          <w:szCs w:val="21"/>
        </w:rPr>
      </w:pPr>
      <w:ins w:id="1396" w:author="ws" w:date="2023-02-15T23:24:48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97" w:author="ws" w:date="2023-02-15T23:24:48Z"/>
          <w:rFonts w:hint="default" w:ascii="Open Sans" w:hAnsi="Open Sans" w:eastAsia="Open Sans" w:cs="Open Sans"/>
          <w:i w:val="0"/>
          <w:iCs w:val="0"/>
          <w:caps w:val="0"/>
          <w:color w:val="000000"/>
          <w:spacing w:val="0"/>
          <w:sz w:val="21"/>
          <w:szCs w:val="21"/>
        </w:rPr>
      </w:pPr>
      <w:ins w:id="1398" w:author="ws" w:date="2023-02-15T23:24:48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399" w:author="ws" w:date="2023-02-15T23:24:48Z"/>
          <w:rFonts w:hint="eastAsia" w:ascii="Open Sans" w:hAnsi="Open Sans" w:eastAsia="SimSun" w:cs="Open Sans"/>
          <w:i w:val="0"/>
          <w:iCs w:val="0"/>
          <w:caps w:val="0"/>
          <w:color w:val="000000"/>
          <w:spacing w:val="0"/>
          <w:sz w:val="21"/>
          <w:szCs w:val="21"/>
          <w:lang w:eastAsia="zh-CN"/>
        </w:rPr>
      </w:pPr>
      <w:ins w:id="1400" w:author="ws" w:date="2023-02-15T23:24:48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01" w:author="ws" w:date="2023-02-15T23:24:48Z"/>
          <w:rFonts w:hint="default" w:ascii="Open Sans" w:hAnsi="Open Sans" w:eastAsia="Open Sans" w:cs="Open Sans"/>
          <w:i w:val="0"/>
          <w:iCs w:val="0"/>
          <w:caps w:val="0"/>
          <w:color w:val="000000"/>
          <w:spacing w:val="0"/>
          <w:sz w:val="21"/>
          <w:szCs w:val="21"/>
        </w:rPr>
      </w:pPr>
      <w:ins w:id="1402" w:author="ws" w:date="2023-02-15T23:24:48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03" w:author="ws" w:date="2023-02-15T23:24:48Z"/>
          <w:rFonts w:hint="default" w:ascii="Open Sans" w:hAnsi="Open Sans" w:eastAsia="Open Sans" w:cs="Open Sans"/>
          <w:i w:val="0"/>
          <w:iCs w:val="0"/>
          <w:caps w:val="0"/>
          <w:color w:val="000000"/>
          <w:spacing w:val="0"/>
          <w:sz w:val="21"/>
          <w:szCs w:val="21"/>
        </w:rPr>
      </w:pPr>
      <w:ins w:id="1404" w:author="ws" w:date="2023-02-15T23:24:48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1405" w:author="ws" w:date="2023-02-15T23:24:48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06" w:author="ws" w:date="2023-02-15T23:24:49Z"/>
          <w:rFonts w:ascii="Open Sans" w:hAnsi="Open Sans" w:eastAsia="Open Sans" w:cs="Open Sans"/>
          <w:i w:val="0"/>
          <w:iCs w:val="0"/>
          <w:caps w:val="0"/>
          <w:color w:val="000000"/>
          <w:spacing w:val="0"/>
          <w:sz w:val="21"/>
          <w:szCs w:val="21"/>
        </w:rPr>
      </w:pPr>
      <w:ins w:id="1407" w:author="ws" w:date="2023-02-15T23:24:49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08" w:author="ws" w:date="2023-02-15T23:24:49Z"/>
          <w:rFonts w:hint="default" w:ascii="Open Sans" w:hAnsi="Open Sans" w:eastAsia="Open Sans" w:cs="Open Sans"/>
          <w:i w:val="0"/>
          <w:iCs w:val="0"/>
          <w:caps w:val="0"/>
          <w:color w:val="000000"/>
          <w:spacing w:val="0"/>
          <w:sz w:val="21"/>
          <w:szCs w:val="21"/>
        </w:rPr>
      </w:pPr>
      <w:ins w:id="1409" w:author="ws" w:date="2023-02-15T23:24:49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10" w:author="ws" w:date="2023-02-15T23:24:49Z"/>
          <w:rFonts w:hint="default" w:ascii="Open Sans" w:hAnsi="Open Sans" w:eastAsia="Open Sans" w:cs="Open Sans"/>
          <w:i w:val="0"/>
          <w:iCs w:val="0"/>
          <w:caps w:val="0"/>
          <w:color w:val="000000"/>
          <w:spacing w:val="0"/>
          <w:sz w:val="21"/>
          <w:szCs w:val="21"/>
        </w:rPr>
      </w:pPr>
      <w:ins w:id="1411" w:author="ws" w:date="2023-02-15T23:24:49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12" w:author="ws" w:date="2023-02-15T23:24:49Z"/>
          <w:rFonts w:hint="default" w:ascii="Open Sans" w:hAnsi="Open Sans" w:eastAsia="Open Sans" w:cs="Open Sans"/>
          <w:i w:val="0"/>
          <w:iCs w:val="0"/>
          <w:caps w:val="0"/>
          <w:color w:val="000000"/>
          <w:spacing w:val="0"/>
          <w:sz w:val="21"/>
          <w:szCs w:val="21"/>
        </w:rPr>
      </w:pPr>
      <w:ins w:id="1413" w:author="ws" w:date="2023-02-15T23:24:49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14" w:author="ws" w:date="2023-02-15T23:24:49Z"/>
          <w:rFonts w:hint="default" w:ascii="Open Sans" w:hAnsi="Open Sans" w:eastAsia="Open Sans" w:cs="Open Sans"/>
          <w:i w:val="0"/>
          <w:iCs w:val="0"/>
          <w:caps w:val="0"/>
          <w:color w:val="000000"/>
          <w:spacing w:val="0"/>
          <w:sz w:val="21"/>
          <w:szCs w:val="21"/>
        </w:rPr>
      </w:pPr>
      <w:ins w:id="1415" w:author="ws" w:date="2023-02-15T23:24:49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16" w:author="ws" w:date="2023-02-15T23:24:49Z"/>
          <w:rFonts w:hint="default" w:ascii="Open Sans" w:hAnsi="Open Sans" w:eastAsia="Open Sans" w:cs="Open Sans"/>
          <w:i w:val="0"/>
          <w:iCs w:val="0"/>
          <w:caps w:val="0"/>
          <w:color w:val="000000"/>
          <w:spacing w:val="0"/>
          <w:sz w:val="21"/>
          <w:szCs w:val="21"/>
        </w:rPr>
      </w:pPr>
      <w:ins w:id="1417" w:author="ws" w:date="2023-02-15T23:24:49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18" w:author="ws" w:date="2023-02-15T23:24:49Z"/>
          <w:rFonts w:hint="default" w:ascii="Open Sans" w:hAnsi="Open Sans" w:eastAsia="Open Sans" w:cs="Open Sans"/>
          <w:i w:val="0"/>
          <w:iCs w:val="0"/>
          <w:caps w:val="0"/>
          <w:color w:val="000000"/>
          <w:spacing w:val="0"/>
          <w:sz w:val="21"/>
          <w:szCs w:val="21"/>
        </w:rPr>
      </w:pPr>
      <w:ins w:id="1419" w:author="ws" w:date="2023-02-15T23:24:49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20" w:author="ws" w:date="2023-02-15T23:24:49Z"/>
          <w:rFonts w:hint="default" w:ascii="Open Sans" w:hAnsi="Open Sans" w:eastAsia="Open Sans" w:cs="Open Sans"/>
          <w:i w:val="0"/>
          <w:iCs w:val="0"/>
          <w:caps w:val="0"/>
          <w:color w:val="000000"/>
          <w:spacing w:val="0"/>
          <w:sz w:val="21"/>
          <w:szCs w:val="21"/>
        </w:rPr>
      </w:pPr>
      <w:ins w:id="1421" w:author="ws" w:date="2023-02-15T23:24:49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22" w:author="ws" w:date="2023-02-15T23:24:49Z"/>
          <w:rFonts w:hint="default" w:ascii="Open Sans" w:hAnsi="Open Sans" w:eastAsia="Open Sans" w:cs="Open Sans"/>
          <w:i w:val="0"/>
          <w:iCs w:val="0"/>
          <w:caps w:val="0"/>
          <w:color w:val="000000"/>
          <w:spacing w:val="0"/>
          <w:sz w:val="21"/>
          <w:szCs w:val="21"/>
        </w:rPr>
      </w:pPr>
      <w:ins w:id="1423" w:author="ws" w:date="2023-02-15T23:24:49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24" w:author="ws" w:date="2023-02-15T23:24:49Z"/>
          <w:rFonts w:hint="default" w:ascii="Open Sans" w:hAnsi="Open Sans" w:eastAsia="Open Sans" w:cs="Open Sans"/>
          <w:i w:val="0"/>
          <w:iCs w:val="0"/>
          <w:caps w:val="0"/>
          <w:color w:val="000000"/>
          <w:spacing w:val="0"/>
          <w:sz w:val="21"/>
          <w:szCs w:val="21"/>
        </w:rPr>
      </w:pPr>
      <w:ins w:id="1425" w:author="ws" w:date="2023-02-15T23:24:49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26" w:author="ws" w:date="2023-02-15T23:24:49Z"/>
          <w:rFonts w:hint="default" w:ascii="Open Sans" w:hAnsi="Open Sans" w:eastAsia="Open Sans" w:cs="Open Sans"/>
          <w:i w:val="0"/>
          <w:iCs w:val="0"/>
          <w:caps w:val="0"/>
          <w:color w:val="000000"/>
          <w:spacing w:val="0"/>
          <w:sz w:val="21"/>
          <w:szCs w:val="21"/>
        </w:rPr>
      </w:pPr>
      <w:ins w:id="1427" w:author="ws" w:date="2023-02-15T23:24:49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28" w:author="ws" w:date="2023-02-15T23:24:49Z"/>
          <w:rFonts w:hint="default" w:ascii="Open Sans" w:hAnsi="Open Sans" w:eastAsia="Open Sans" w:cs="Open Sans"/>
          <w:i w:val="0"/>
          <w:iCs w:val="0"/>
          <w:caps w:val="0"/>
          <w:color w:val="000000"/>
          <w:spacing w:val="0"/>
          <w:sz w:val="21"/>
          <w:szCs w:val="21"/>
        </w:rPr>
      </w:pPr>
      <w:ins w:id="1429" w:author="ws" w:date="2023-02-15T23:24:49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30" w:author="ws" w:date="2023-02-15T23:24:49Z"/>
          <w:rFonts w:hint="default" w:ascii="Open Sans" w:hAnsi="Open Sans" w:eastAsia="Open Sans" w:cs="Open Sans"/>
          <w:i w:val="0"/>
          <w:iCs w:val="0"/>
          <w:caps w:val="0"/>
          <w:color w:val="000000"/>
          <w:spacing w:val="0"/>
          <w:sz w:val="21"/>
          <w:szCs w:val="21"/>
        </w:rPr>
      </w:pPr>
      <w:ins w:id="1431" w:author="ws" w:date="2023-02-15T23:24:49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32" w:author="ws" w:date="2023-02-15T23:24:49Z"/>
          <w:rFonts w:hint="default" w:ascii="Open Sans" w:hAnsi="Open Sans" w:eastAsia="Open Sans" w:cs="Open Sans"/>
          <w:i w:val="0"/>
          <w:iCs w:val="0"/>
          <w:caps w:val="0"/>
          <w:color w:val="000000"/>
          <w:spacing w:val="0"/>
          <w:sz w:val="21"/>
          <w:szCs w:val="21"/>
        </w:rPr>
      </w:pPr>
      <w:ins w:id="1433" w:author="ws" w:date="2023-02-15T23:24:49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34" w:author="ws" w:date="2023-02-15T23:24:49Z"/>
          <w:rFonts w:hint="default" w:ascii="Open Sans" w:hAnsi="Open Sans" w:eastAsia="Open Sans" w:cs="Open Sans"/>
          <w:i w:val="0"/>
          <w:iCs w:val="0"/>
          <w:caps w:val="0"/>
          <w:color w:val="000000"/>
          <w:spacing w:val="0"/>
          <w:sz w:val="21"/>
          <w:szCs w:val="21"/>
        </w:rPr>
      </w:pPr>
      <w:ins w:id="1435" w:author="ws" w:date="2023-02-15T23:24:49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36" w:author="ws" w:date="2023-02-15T23:24:49Z"/>
          <w:rFonts w:hint="default" w:ascii="Open Sans" w:hAnsi="Open Sans" w:eastAsia="Open Sans" w:cs="Open Sans"/>
          <w:i w:val="0"/>
          <w:iCs w:val="0"/>
          <w:caps w:val="0"/>
          <w:color w:val="000000"/>
          <w:spacing w:val="0"/>
          <w:sz w:val="21"/>
          <w:szCs w:val="21"/>
        </w:rPr>
      </w:pPr>
      <w:ins w:id="1437" w:author="ws" w:date="2023-02-15T23:24:49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38" w:author="ws" w:date="2023-02-15T23:24:49Z"/>
          <w:rFonts w:hint="default" w:ascii="Open Sans" w:hAnsi="Open Sans" w:eastAsia="Open Sans" w:cs="Open Sans"/>
          <w:i w:val="0"/>
          <w:iCs w:val="0"/>
          <w:caps w:val="0"/>
          <w:color w:val="000000"/>
          <w:spacing w:val="0"/>
          <w:sz w:val="21"/>
          <w:szCs w:val="21"/>
        </w:rPr>
      </w:pPr>
      <w:ins w:id="1439" w:author="ws" w:date="2023-02-15T23:24:49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40" w:author="ws" w:date="2023-02-15T23:24:49Z"/>
          <w:rFonts w:hint="default" w:ascii="Open Sans" w:hAnsi="Open Sans" w:eastAsia="Open Sans" w:cs="Open Sans"/>
          <w:i w:val="0"/>
          <w:iCs w:val="0"/>
          <w:caps w:val="0"/>
          <w:color w:val="000000"/>
          <w:spacing w:val="0"/>
          <w:sz w:val="21"/>
          <w:szCs w:val="21"/>
        </w:rPr>
      </w:pPr>
      <w:ins w:id="1441" w:author="ws" w:date="2023-02-15T23:24:49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42" w:author="ws" w:date="2023-02-15T23:24:49Z"/>
          <w:rFonts w:hint="default" w:ascii="Open Sans" w:hAnsi="Open Sans" w:eastAsia="Open Sans" w:cs="Open Sans"/>
          <w:i w:val="0"/>
          <w:iCs w:val="0"/>
          <w:caps w:val="0"/>
          <w:color w:val="000000"/>
          <w:spacing w:val="0"/>
          <w:sz w:val="21"/>
          <w:szCs w:val="21"/>
        </w:rPr>
      </w:pPr>
      <w:ins w:id="1443" w:author="ws" w:date="2023-02-15T23:24:49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44" w:author="ws" w:date="2023-02-15T23:24:49Z"/>
          <w:rFonts w:hint="default" w:ascii="Open Sans" w:hAnsi="Open Sans" w:eastAsia="Open Sans" w:cs="Open Sans"/>
          <w:i w:val="0"/>
          <w:iCs w:val="0"/>
          <w:caps w:val="0"/>
          <w:color w:val="000000"/>
          <w:spacing w:val="0"/>
          <w:sz w:val="21"/>
          <w:szCs w:val="21"/>
        </w:rPr>
      </w:pPr>
      <w:ins w:id="1445" w:author="ws" w:date="2023-02-15T23:24:49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46" w:author="ws" w:date="2023-02-15T23:24:49Z"/>
          <w:rFonts w:hint="default" w:ascii="Open Sans" w:hAnsi="Open Sans" w:eastAsia="Open Sans" w:cs="Open Sans"/>
          <w:i w:val="0"/>
          <w:iCs w:val="0"/>
          <w:caps w:val="0"/>
          <w:color w:val="000000"/>
          <w:spacing w:val="0"/>
          <w:sz w:val="21"/>
          <w:szCs w:val="21"/>
        </w:rPr>
      </w:pPr>
      <w:ins w:id="1447" w:author="ws" w:date="2023-02-15T23:24:49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48" w:author="ws" w:date="2023-02-15T23:24:49Z"/>
          <w:rFonts w:hint="default" w:ascii="Open Sans" w:hAnsi="Open Sans" w:eastAsia="Open Sans" w:cs="Open Sans"/>
          <w:i w:val="0"/>
          <w:iCs w:val="0"/>
          <w:caps w:val="0"/>
          <w:color w:val="000000"/>
          <w:spacing w:val="0"/>
          <w:sz w:val="21"/>
          <w:szCs w:val="21"/>
        </w:rPr>
      </w:pPr>
      <w:ins w:id="1449" w:author="ws" w:date="2023-02-15T23:24:49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50" w:author="ws" w:date="2023-02-15T23:24:49Z"/>
          <w:rFonts w:hint="default" w:ascii="Open Sans" w:hAnsi="Open Sans" w:eastAsia="Open Sans" w:cs="Open Sans"/>
          <w:i w:val="0"/>
          <w:iCs w:val="0"/>
          <w:caps w:val="0"/>
          <w:color w:val="000000"/>
          <w:spacing w:val="0"/>
          <w:sz w:val="21"/>
          <w:szCs w:val="21"/>
        </w:rPr>
      </w:pPr>
      <w:ins w:id="1451" w:author="ws" w:date="2023-02-15T23:24:49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52" w:author="ws" w:date="2023-02-15T23:24:49Z"/>
          <w:rFonts w:hint="default" w:ascii="Open Sans" w:hAnsi="Open Sans" w:eastAsia="Open Sans" w:cs="Open Sans"/>
          <w:i w:val="0"/>
          <w:iCs w:val="0"/>
          <w:caps w:val="0"/>
          <w:color w:val="000000"/>
          <w:spacing w:val="0"/>
          <w:sz w:val="21"/>
          <w:szCs w:val="21"/>
        </w:rPr>
      </w:pPr>
      <w:ins w:id="1453" w:author="ws" w:date="2023-02-15T23:24:49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54" w:author="ws" w:date="2023-02-15T23:24:49Z"/>
          <w:rFonts w:hint="default" w:ascii="Open Sans" w:hAnsi="Open Sans" w:eastAsia="Open Sans" w:cs="Open Sans"/>
          <w:i w:val="0"/>
          <w:iCs w:val="0"/>
          <w:caps w:val="0"/>
          <w:color w:val="000000"/>
          <w:spacing w:val="0"/>
          <w:sz w:val="21"/>
          <w:szCs w:val="21"/>
        </w:rPr>
      </w:pPr>
      <w:ins w:id="1455" w:author="ws" w:date="2023-02-15T23:24:49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56" w:author="ws" w:date="2023-02-15T23:24:49Z"/>
          <w:rFonts w:hint="default" w:ascii="Open Sans" w:hAnsi="Open Sans" w:eastAsia="Open Sans" w:cs="Open Sans"/>
          <w:i w:val="0"/>
          <w:iCs w:val="0"/>
          <w:caps w:val="0"/>
          <w:color w:val="000000"/>
          <w:spacing w:val="0"/>
          <w:sz w:val="21"/>
          <w:szCs w:val="21"/>
        </w:rPr>
      </w:pPr>
      <w:ins w:id="1457" w:author="ws" w:date="2023-02-15T23:24:49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58" w:author="ws" w:date="2023-02-15T23:24:49Z"/>
          <w:rFonts w:hint="default" w:ascii="Open Sans" w:hAnsi="Open Sans" w:eastAsia="Open Sans" w:cs="Open Sans"/>
          <w:i w:val="0"/>
          <w:iCs w:val="0"/>
          <w:caps w:val="0"/>
          <w:color w:val="000000"/>
          <w:spacing w:val="0"/>
          <w:sz w:val="21"/>
          <w:szCs w:val="21"/>
        </w:rPr>
      </w:pPr>
      <w:ins w:id="1459" w:author="ws" w:date="2023-02-15T23:24:49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60" w:author="ws" w:date="2023-02-15T23:24:49Z"/>
          <w:rFonts w:hint="default" w:ascii="Open Sans" w:hAnsi="Open Sans" w:eastAsia="Open Sans" w:cs="Open Sans"/>
          <w:i w:val="0"/>
          <w:iCs w:val="0"/>
          <w:caps w:val="0"/>
          <w:color w:val="000000"/>
          <w:spacing w:val="0"/>
          <w:sz w:val="21"/>
          <w:szCs w:val="21"/>
        </w:rPr>
      </w:pPr>
      <w:ins w:id="1461" w:author="ws" w:date="2023-02-15T23:24:49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62" w:author="ws" w:date="2023-02-15T23:24:49Z"/>
          <w:rFonts w:hint="default" w:ascii="Open Sans" w:hAnsi="Open Sans" w:eastAsia="Open Sans" w:cs="Open Sans"/>
          <w:i w:val="0"/>
          <w:iCs w:val="0"/>
          <w:caps w:val="0"/>
          <w:color w:val="000000"/>
          <w:spacing w:val="0"/>
          <w:sz w:val="21"/>
          <w:szCs w:val="21"/>
        </w:rPr>
      </w:pPr>
      <w:ins w:id="1463" w:author="ws" w:date="2023-02-15T23:24:49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64" w:author="ws" w:date="2023-02-15T23:24:49Z"/>
          <w:rFonts w:hint="default" w:ascii="Open Sans" w:hAnsi="Open Sans" w:eastAsia="Open Sans" w:cs="Open Sans"/>
          <w:i w:val="0"/>
          <w:iCs w:val="0"/>
          <w:caps w:val="0"/>
          <w:color w:val="000000"/>
          <w:spacing w:val="0"/>
          <w:sz w:val="21"/>
          <w:szCs w:val="21"/>
        </w:rPr>
      </w:pPr>
      <w:ins w:id="1465" w:author="ws" w:date="2023-02-15T23:24:49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66" w:author="ws" w:date="2023-02-15T23:24:49Z"/>
          <w:rFonts w:hint="default" w:ascii="Open Sans" w:hAnsi="Open Sans" w:eastAsia="Open Sans" w:cs="Open Sans"/>
          <w:i w:val="0"/>
          <w:iCs w:val="0"/>
          <w:caps w:val="0"/>
          <w:color w:val="000000"/>
          <w:spacing w:val="0"/>
          <w:sz w:val="21"/>
          <w:szCs w:val="21"/>
        </w:rPr>
      </w:pPr>
      <w:ins w:id="1467" w:author="ws" w:date="2023-02-15T23:24:49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68" w:author="ws" w:date="2023-02-15T23:24:49Z"/>
          <w:rFonts w:hint="default" w:ascii="Open Sans" w:hAnsi="Open Sans" w:eastAsia="Open Sans" w:cs="Open Sans"/>
          <w:i w:val="0"/>
          <w:iCs w:val="0"/>
          <w:caps w:val="0"/>
          <w:color w:val="000000"/>
          <w:spacing w:val="0"/>
          <w:sz w:val="21"/>
          <w:szCs w:val="21"/>
        </w:rPr>
      </w:pPr>
      <w:ins w:id="1469" w:author="ws" w:date="2023-02-15T23:24:49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70" w:author="ws" w:date="2023-02-15T23:24:49Z"/>
          <w:rFonts w:hint="default" w:ascii="Open Sans" w:hAnsi="Open Sans" w:eastAsia="Open Sans" w:cs="Open Sans"/>
          <w:i w:val="0"/>
          <w:iCs w:val="0"/>
          <w:caps w:val="0"/>
          <w:color w:val="000000"/>
          <w:spacing w:val="0"/>
          <w:sz w:val="21"/>
          <w:szCs w:val="21"/>
        </w:rPr>
      </w:pPr>
      <w:ins w:id="1471" w:author="ws" w:date="2023-02-15T23:24:49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72" w:author="ws" w:date="2023-02-15T23:24:49Z"/>
          <w:rFonts w:hint="default" w:ascii="Open Sans" w:hAnsi="Open Sans" w:eastAsia="Open Sans" w:cs="Open Sans"/>
          <w:i w:val="0"/>
          <w:iCs w:val="0"/>
          <w:caps w:val="0"/>
          <w:color w:val="000000"/>
          <w:spacing w:val="0"/>
          <w:sz w:val="21"/>
          <w:szCs w:val="21"/>
        </w:rPr>
      </w:pPr>
      <w:ins w:id="1473" w:author="ws" w:date="2023-02-15T23:24:49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74" w:author="ws" w:date="2023-02-15T23:24:49Z"/>
          <w:rFonts w:hint="default" w:ascii="Open Sans" w:hAnsi="Open Sans" w:eastAsia="Open Sans" w:cs="Open Sans"/>
          <w:i w:val="0"/>
          <w:iCs w:val="0"/>
          <w:caps w:val="0"/>
          <w:color w:val="000000"/>
          <w:spacing w:val="0"/>
          <w:sz w:val="21"/>
          <w:szCs w:val="21"/>
        </w:rPr>
      </w:pPr>
      <w:ins w:id="1475" w:author="ws" w:date="2023-02-15T23:24:49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76" w:author="ws" w:date="2023-02-15T23:24:49Z"/>
          <w:rFonts w:hint="default" w:ascii="Open Sans" w:hAnsi="Open Sans" w:eastAsia="Open Sans" w:cs="Open Sans"/>
          <w:i w:val="0"/>
          <w:iCs w:val="0"/>
          <w:caps w:val="0"/>
          <w:color w:val="000000"/>
          <w:spacing w:val="0"/>
          <w:sz w:val="21"/>
          <w:szCs w:val="21"/>
        </w:rPr>
      </w:pPr>
      <w:ins w:id="1477" w:author="ws" w:date="2023-02-15T23:24:49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78" w:author="ws" w:date="2023-02-15T23:24:49Z"/>
          <w:rFonts w:hint="default" w:ascii="Open Sans" w:hAnsi="Open Sans" w:eastAsia="Open Sans" w:cs="Open Sans"/>
          <w:i w:val="0"/>
          <w:iCs w:val="0"/>
          <w:caps w:val="0"/>
          <w:color w:val="000000"/>
          <w:spacing w:val="0"/>
          <w:sz w:val="21"/>
          <w:szCs w:val="21"/>
        </w:rPr>
      </w:pPr>
      <w:ins w:id="1479" w:author="ws" w:date="2023-02-15T23:24:49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80" w:author="ws" w:date="2023-02-15T23:24:49Z"/>
          <w:rFonts w:hint="default" w:ascii="Open Sans" w:hAnsi="Open Sans" w:eastAsia="Open Sans" w:cs="Open Sans"/>
          <w:i w:val="0"/>
          <w:iCs w:val="0"/>
          <w:caps w:val="0"/>
          <w:color w:val="000000"/>
          <w:spacing w:val="0"/>
          <w:sz w:val="21"/>
          <w:szCs w:val="21"/>
        </w:rPr>
      </w:pPr>
      <w:ins w:id="1481" w:author="ws" w:date="2023-02-15T23:24:49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82" w:author="ws" w:date="2023-02-15T23:24:49Z"/>
          <w:rFonts w:hint="default" w:ascii="Open Sans" w:hAnsi="Open Sans" w:eastAsia="Open Sans" w:cs="Open Sans"/>
          <w:i w:val="0"/>
          <w:iCs w:val="0"/>
          <w:caps w:val="0"/>
          <w:color w:val="000000"/>
          <w:spacing w:val="0"/>
          <w:sz w:val="21"/>
          <w:szCs w:val="21"/>
        </w:rPr>
      </w:pPr>
      <w:ins w:id="1483" w:author="ws" w:date="2023-02-15T23:24:49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84" w:author="ws" w:date="2023-02-15T23:24:49Z"/>
          <w:rFonts w:hint="default" w:ascii="Open Sans" w:hAnsi="Open Sans" w:eastAsia="Open Sans" w:cs="Open Sans"/>
          <w:i w:val="0"/>
          <w:iCs w:val="0"/>
          <w:caps w:val="0"/>
          <w:color w:val="000000"/>
          <w:spacing w:val="0"/>
          <w:sz w:val="21"/>
          <w:szCs w:val="21"/>
        </w:rPr>
      </w:pPr>
      <w:ins w:id="1485" w:author="ws" w:date="2023-02-15T23:24:49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86" w:author="ws" w:date="2023-02-15T23:24:49Z"/>
          <w:rFonts w:hint="default" w:ascii="Open Sans" w:hAnsi="Open Sans" w:eastAsia="Open Sans" w:cs="Open Sans"/>
          <w:i w:val="0"/>
          <w:iCs w:val="0"/>
          <w:caps w:val="0"/>
          <w:color w:val="000000"/>
          <w:spacing w:val="0"/>
          <w:sz w:val="21"/>
          <w:szCs w:val="21"/>
        </w:rPr>
      </w:pPr>
      <w:ins w:id="1487" w:author="ws" w:date="2023-02-15T23:24:49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88" w:author="ws" w:date="2023-02-15T23:24:49Z"/>
          <w:rFonts w:hint="default" w:ascii="Open Sans" w:hAnsi="Open Sans" w:eastAsia="Open Sans" w:cs="Open Sans"/>
          <w:i w:val="0"/>
          <w:iCs w:val="0"/>
          <w:caps w:val="0"/>
          <w:color w:val="000000"/>
          <w:spacing w:val="0"/>
          <w:sz w:val="21"/>
          <w:szCs w:val="21"/>
        </w:rPr>
      </w:pPr>
      <w:ins w:id="1489" w:author="ws" w:date="2023-02-15T23:24:49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90" w:author="ws" w:date="2023-02-15T23:24:49Z"/>
          <w:rFonts w:hint="default" w:ascii="Open Sans" w:hAnsi="Open Sans" w:eastAsia="Open Sans" w:cs="Open Sans"/>
          <w:i w:val="0"/>
          <w:iCs w:val="0"/>
          <w:caps w:val="0"/>
          <w:color w:val="000000"/>
          <w:spacing w:val="0"/>
          <w:sz w:val="21"/>
          <w:szCs w:val="21"/>
        </w:rPr>
      </w:pPr>
      <w:ins w:id="1491" w:author="ws" w:date="2023-02-15T23:24:49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92" w:author="ws" w:date="2023-02-15T23:24:49Z"/>
          <w:rFonts w:hint="default" w:ascii="Open Sans" w:hAnsi="Open Sans" w:eastAsia="Open Sans" w:cs="Open Sans"/>
          <w:i w:val="0"/>
          <w:iCs w:val="0"/>
          <w:caps w:val="0"/>
          <w:color w:val="000000"/>
          <w:spacing w:val="0"/>
          <w:sz w:val="21"/>
          <w:szCs w:val="21"/>
        </w:rPr>
      </w:pPr>
      <w:ins w:id="1493" w:author="ws" w:date="2023-02-15T23:24:49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94" w:author="ws" w:date="2023-02-15T23:24:49Z"/>
          <w:rFonts w:hint="default" w:ascii="Open Sans" w:hAnsi="Open Sans" w:eastAsia="Open Sans" w:cs="Open Sans"/>
          <w:i w:val="0"/>
          <w:iCs w:val="0"/>
          <w:caps w:val="0"/>
          <w:color w:val="000000"/>
          <w:spacing w:val="0"/>
          <w:sz w:val="21"/>
          <w:szCs w:val="21"/>
        </w:rPr>
      </w:pPr>
      <w:ins w:id="1495" w:author="ws" w:date="2023-02-15T23:24:49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96" w:author="ws" w:date="2023-02-15T23:24:49Z"/>
          <w:rFonts w:hint="default" w:ascii="Open Sans" w:hAnsi="Open Sans" w:eastAsia="Open Sans" w:cs="Open Sans"/>
          <w:i w:val="0"/>
          <w:iCs w:val="0"/>
          <w:caps w:val="0"/>
          <w:color w:val="000000"/>
          <w:spacing w:val="0"/>
          <w:sz w:val="21"/>
          <w:szCs w:val="21"/>
        </w:rPr>
      </w:pPr>
      <w:ins w:id="1497" w:author="ws" w:date="2023-02-15T23:24:49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498" w:author="ws" w:date="2023-02-15T23:24:49Z"/>
          <w:rFonts w:hint="default" w:ascii="Open Sans" w:hAnsi="Open Sans" w:eastAsia="Open Sans" w:cs="Open Sans"/>
          <w:i w:val="0"/>
          <w:iCs w:val="0"/>
          <w:caps w:val="0"/>
          <w:color w:val="000000"/>
          <w:spacing w:val="0"/>
          <w:sz w:val="21"/>
          <w:szCs w:val="21"/>
        </w:rPr>
      </w:pPr>
      <w:ins w:id="1499" w:author="ws" w:date="2023-02-15T23:24:49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00" w:author="ws" w:date="2023-02-15T23:24:49Z"/>
          <w:rFonts w:hint="default" w:ascii="Open Sans" w:hAnsi="Open Sans" w:eastAsia="Open Sans" w:cs="Open Sans"/>
          <w:i w:val="0"/>
          <w:iCs w:val="0"/>
          <w:caps w:val="0"/>
          <w:color w:val="000000"/>
          <w:spacing w:val="0"/>
          <w:sz w:val="21"/>
          <w:szCs w:val="21"/>
        </w:rPr>
      </w:pPr>
      <w:ins w:id="1501" w:author="ws" w:date="2023-02-15T23:24:49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02" w:author="ws" w:date="2023-02-15T23:24:49Z"/>
          <w:rFonts w:hint="default" w:ascii="Open Sans" w:hAnsi="Open Sans" w:eastAsia="Open Sans" w:cs="Open Sans"/>
          <w:i w:val="0"/>
          <w:iCs w:val="0"/>
          <w:caps w:val="0"/>
          <w:color w:val="000000"/>
          <w:spacing w:val="0"/>
          <w:sz w:val="21"/>
          <w:szCs w:val="21"/>
        </w:rPr>
      </w:pPr>
      <w:ins w:id="1503" w:author="ws" w:date="2023-02-15T23:24:49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04" w:author="ws" w:date="2023-02-15T23:24:49Z"/>
          <w:rFonts w:hint="default" w:ascii="Open Sans" w:hAnsi="Open Sans" w:eastAsia="Open Sans" w:cs="Open Sans"/>
          <w:i w:val="0"/>
          <w:iCs w:val="0"/>
          <w:caps w:val="0"/>
          <w:color w:val="000000"/>
          <w:spacing w:val="0"/>
          <w:sz w:val="21"/>
          <w:szCs w:val="21"/>
        </w:rPr>
      </w:pPr>
      <w:ins w:id="1505" w:author="ws" w:date="2023-02-15T23:24:49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06" w:author="ws" w:date="2023-02-15T23:24:49Z"/>
          <w:rFonts w:hint="default" w:ascii="Open Sans" w:hAnsi="Open Sans" w:eastAsia="Open Sans" w:cs="Open Sans"/>
          <w:i w:val="0"/>
          <w:iCs w:val="0"/>
          <w:caps w:val="0"/>
          <w:color w:val="000000"/>
          <w:spacing w:val="0"/>
          <w:sz w:val="21"/>
          <w:szCs w:val="21"/>
        </w:rPr>
      </w:pPr>
      <w:ins w:id="1507" w:author="ws" w:date="2023-02-15T23:24:49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08" w:author="ws" w:date="2023-02-15T23:24:49Z"/>
          <w:rFonts w:hint="default" w:ascii="Open Sans" w:hAnsi="Open Sans" w:eastAsia="Open Sans" w:cs="Open Sans"/>
          <w:i w:val="0"/>
          <w:iCs w:val="0"/>
          <w:caps w:val="0"/>
          <w:color w:val="000000"/>
          <w:spacing w:val="0"/>
          <w:sz w:val="21"/>
          <w:szCs w:val="21"/>
        </w:rPr>
      </w:pPr>
      <w:ins w:id="1509" w:author="ws" w:date="2023-02-15T23:24:49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10" w:author="ws" w:date="2023-02-15T23:24:49Z"/>
          <w:rFonts w:hint="default" w:ascii="Open Sans" w:hAnsi="Open Sans" w:eastAsia="Open Sans" w:cs="Open Sans"/>
          <w:i w:val="0"/>
          <w:iCs w:val="0"/>
          <w:caps w:val="0"/>
          <w:color w:val="000000"/>
          <w:spacing w:val="0"/>
          <w:sz w:val="21"/>
          <w:szCs w:val="21"/>
        </w:rPr>
      </w:pPr>
      <w:ins w:id="1511" w:author="ws" w:date="2023-02-15T23:24:49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12" w:author="ws" w:date="2023-02-15T23:24:49Z"/>
          <w:rFonts w:hint="default" w:ascii="Open Sans" w:hAnsi="Open Sans" w:eastAsia="Open Sans" w:cs="Open Sans"/>
          <w:i w:val="0"/>
          <w:iCs w:val="0"/>
          <w:caps w:val="0"/>
          <w:color w:val="000000"/>
          <w:spacing w:val="0"/>
          <w:sz w:val="21"/>
          <w:szCs w:val="21"/>
        </w:rPr>
      </w:pPr>
      <w:ins w:id="1513" w:author="ws" w:date="2023-02-15T23:24:49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14" w:author="ws" w:date="2023-02-15T23:24:49Z"/>
          <w:rFonts w:hint="default" w:ascii="Open Sans" w:hAnsi="Open Sans" w:eastAsia="Open Sans" w:cs="Open Sans"/>
          <w:i w:val="0"/>
          <w:iCs w:val="0"/>
          <w:caps w:val="0"/>
          <w:color w:val="000000"/>
          <w:spacing w:val="0"/>
          <w:sz w:val="21"/>
          <w:szCs w:val="21"/>
        </w:rPr>
      </w:pPr>
      <w:ins w:id="1515" w:author="ws" w:date="2023-02-15T23:24:49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16" w:author="ws" w:date="2023-02-15T23:24:49Z"/>
          <w:rFonts w:hint="default" w:ascii="Open Sans" w:hAnsi="Open Sans" w:eastAsia="Open Sans" w:cs="Open Sans"/>
          <w:i w:val="0"/>
          <w:iCs w:val="0"/>
          <w:caps w:val="0"/>
          <w:color w:val="000000"/>
          <w:spacing w:val="0"/>
          <w:sz w:val="21"/>
          <w:szCs w:val="21"/>
        </w:rPr>
      </w:pPr>
      <w:ins w:id="1517" w:author="ws" w:date="2023-02-15T23:24:49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18" w:author="ws" w:date="2023-02-15T23:24:49Z"/>
          <w:rFonts w:hint="default" w:ascii="Open Sans" w:hAnsi="Open Sans" w:eastAsia="Open Sans" w:cs="Open Sans"/>
          <w:i w:val="0"/>
          <w:iCs w:val="0"/>
          <w:caps w:val="0"/>
          <w:color w:val="000000"/>
          <w:spacing w:val="0"/>
          <w:sz w:val="21"/>
          <w:szCs w:val="21"/>
        </w:rPr>
      </w:pPr>
      <w:ins w:id="1519" w:author="ws" w:date="2023-02-15T23:24:49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20" w:author="ws" w:date="2023-02-15T23:24:49Z"/>
          <w:rFonts w:hint="default" w:ascii="Open Sans" w:hAnsi="Open Sans" w:eastAsia="Open Sans" w:cs="Open Sans"/>
          <w:i w:val="0"/>
          <w:iCs w:val="0"/>
          <w:caps w:val="0"/>
          <w:color w:val="000000"/>
          <w:spacing w:val="0"/>
          <w:sz w:val="21"/>
          <w:szCs w:val="21"/>
        </w:rPr>
      </w:pPr>
      <w:ins w:id="1521" w:author="ws" w:date="2023-02-15T23:24:49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22" w:author="ws" w:date="2023-02-15T23:24:49Z"/>
          <w:rFonts w:hint="default" w:ascii="Open Sans" w:hAnsi="Open Sans" w:eastAsia="Open Sans" w:cs="Open Sans"/>
          <w:i w:val="0"/>
          <w:iCs w:val="0"/>
          <w:caps w:val="0"/>
          <w:color w:val="000000"/>
          <w:spacing w:val="0"/>
          <w:sz w:val="21"/>
          <w:szCs w:val="21"/>
        </w:rPr>
      </w:pPr>
      <w:ins w:id="1523" w:author="ws" w:date="2023-02-15T23:24:49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24" w:author="ws" w:date="2023-02-15T23:24:49Z"/>
          <w:rFonts w:hint="default" w:ascii="Open Sans" w:hAnsi="Open Sans" w:eastAsia="Open Sans" w:cs="Open Sans"/>
          <w:i w:val="0"/>
          <w:iCs w:val="0"/>
          <w:caps w:val="0"/>
          <w:color w:val="000000"/>
          <w:spacing w:val="0"/>
          <w:sz w:val="21"/>
          <w:szCs w:val="21"/>
        </w:rPr>
      </w:pPr>
      <w:ins w:id="1525" w:author="ws" w:date="2023-02-15T23:24:49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26" w:author="ws" w:date="2023-02-15T23:24:49Z"/>
          <w:rFonts w:hint="default" w:ascii="Open Sans" w:hAnsi="Open Sans" w:eastAsia="Open Sans" w:cs="Open Sans"/>
          <w:i w:val="0"/>
          <w:iCs w:val="0"/>
          <w:caps w:val="0"/>
          <w:color w:val="000000"/>
          <w:spacing w:val="0"/>
          <w:sz w:val="21"/>
          <w:szCs w:val="21"/>
        </w:rPr>
      </w:pPr>
      <w:ins w:id="1527" w:author="ws" w:date="2023-02-15T23:24:49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28" w:author="ws" w:date="2023-02-15T23:24:49Z"/>
          <w:rFonts w:hint="default" w:ascii="Open Sans" w:hAnsi="Open Sans" w:eastAsia="Open Sans" w:cs="Open Sans"/>
          <w:i w:val="0"/>
          <w:iCs w:val="0"/>
          <w:caps w:val="0"/>
          <w:color w:val="000000"/>
          <w:spacing w:val="0"/>
          <w:sz w:val="21"/>
          <w:szCs w:val="21"/>
        </w:rPr>
      </w:pPr>
      <w:ins w:id="1529" w:author="ws" w:date="2023-02-15T23:24:49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30" w:author="ws" w:date="2023-02-15T23:24:49Z"/>
          <w:rFonts w:hint="default" w:ascii="Open Sans" w:hAnsi="Open Sans" w:eastAsia="Open Sans" w:cs="Open Sans"/>
          <w:i w:val="0"/>
          <w:iCs w:val="0"/>
          <w:caps w:val="0"/>
          <w:color w:val="000000"/>
          <w:spacing w:val="0"/>
          <w:sz w:val="21"/>
          <w:szCs w:val="21"/>
        </w:rPr>
      </w:pPr>
      <w:ins w:id="1531" w:author="ws" w:date="2023-02-15T23:24:49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32" w:author="ws" w:date="2023-02-15T23:24:49Z"/>
          <w:rFonts w:hint="default" w:ascii="Open Sans" w:hAnsi="Open Sans" w:eastAsia="Open Sans" w:cs="Open Sans"/>
          <w:i w:val="0"/>
          <w:iCs w:val="0"/>
          <w:caps w:val="0"/>
          <w:color w:val="000000"/>
          <w:spacing w:val="0"/>
          <w:sz w:val="21"/>
          <w:szCs w:val="21"/>
        </w:rPr>
      </w:pPr>
      <w:ins w:id="1533" w:author="ws" w:date="2023-02-15T23:24:49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34" w:author="ws" w:date="2023-02-15T23:24:49Z"/>
          <w:rFonts w:hint="default" w:ascii="Open Sans" w:hAnsi="Open Sans" w:eastAsia="Open Sans" w:cs="Open Sans"/>
          <w:i w:val="0"/>
          <w:iCs w:val="0"/>
          <w:caps w:val="0"/>
          <w:color w:val="000000"/>
          <w:spacing w:val="0"/>
          <w:sz w:val="21"/>
          <w:szCs w:val="21"/>
        </w:rPr>
      </w:pPr>
      <w:ins w:id="1535" w:author="ws" w:date="2023-02-15T23:24:49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36" w:author="ws" w:date="2023-02-15T23:24:49Z"/>
          <w:rFonts w:hint="default" w:ascii="Open Sans" w:hAnsi="Open Sans" w:eastAsia="Open Sans" w:cs="Open Sans"/>
          <w:i w:val="0"/>
          <w:iCs w:val="0"/>
          <w:caps w:val="0"/>
          <w:color w:val="000000"/>
          <w:spacing w:val="0"/>
          <w:sz w:val="21"/>
          <w:szCs w:val="21"/>
        </w:rPr>
      </w:pPr>
      <w:ins w:id="1537" w:author="ws" w:date="2023-02-15T23:24:49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38" w:author="ws" w:date="2023-02-15T23:24:49Z"/>
          <w:rFonts w:hint="default" w:ascii="Open Sans" w:hAnsi="Open Sans" w:eastAsia="Open Sans" w:cs="Open Sans"/>
          <w:i w:val="0"/>
          <w:iCs w:val="0"/>
          <w:caps w:val="0"/>
          <w:color w:val="000000"/>
          <w:spacing w:val="0"/>
          <w:sz w:val="21"/>
          <w:szCs w:val="21"/>
        </w:rPr>
      </w:pPr>
      <w:ins w:id="1539" w:author="ws" w:date="2023-02-15T23:24:49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40" w:author="ws" w:date="2023-02-15T23:24:49Z"/>
          <w:rFonts w:hint="default" w:ascii="Open Sans" w:hAnsi="Open Sans" w:eastAsia="Open Sans" w:cs="Open Sans"/>
          <w:i w:val="0"/>
          <w:iCs w:val="0"/>
          <w:caps w:val="0"/>
          <w:color w:val="000000"/>
          <w:spacing w:val="0"/>
          <w:sz w:val="21"/>
          <w:szCs w:val="21"/>
        </w:rPr>
      </w:pPr>
      <w:ins w:id="1541" w:author="ws" w:date="2023-02-15T23:24:49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42" w:author="ws" w:date="2023-02-15T23:24:49Z"/>
          <w:rFonts w:hint="default" w:ascii="Open Sans" w:hAnsi="Open Sans" w:eastAsia="Open Sans" w:cs="Open Sans"/>
          <w:i w:val="0"/>
          <w:iCs w:val="0"/>
          <w:caps w:val="0"/>
          <w:color w:val="000000"/>
          <w:spacing w:val="0"/>
          <w:sz w:val="21"/>
          <w:szCs w:val="21"/>
        </w:rPr>
      </w:pPr>
      <w:ins w:id="1543" w:author="ws" w:date="2023-02-15T23:24:49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44" w:author="ws" w:date="2023-02-15T23:24:49Z"/>
          <w:rFonts w:hint="default" w:ascii="Open Sans" w:hAnsi="Open Sans" w:eastAsia="Open Sans" w:cs="Open Sans"/>
          <w:i w:val="0"/>
          <w:iCs w:val="0"/>
          <w:caps w:val="0"/>
          <w:color w:val="000000"/>
          <w:spacing w:val="0"/>
          <w:sz w:val="21"/>
          <w:szCs w:val="21"/>
        </w:rPr>
      </w:pPr>
      <w:ins w:id="1545" w:author="ws" w:date="2023-02-15T23:24:49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46" w:author="ws" w:date="2023-02-15T23:24:49Z"/>
          <w:rFonts w:hint="default" w:ascii="Open Sans" w:hAnsi="Open Sans" w:eastAsia="Open Sans" w:cs="Open Sans"/>
          <w:i w:val="0"/>
          <w:iCs w:val="0"/>
          <w:caps w:val="0"/>
          <w:color w:val="000000"/>
          <w:spacing w:val="0"/>
          <w:sz w:val="21"/>
          <w:szCs w:val="21"/>
        </w:rPr>
      </w:pPr>
      <w:ins w:id="1547" w:author="ws" w:date="2023-02-15T23:24:49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48" w:author="ws" w:date="2023-02-15T23:24:49Z"/>
          <w:rFonts w:hint="default" w:ascii="Open Sans" w:hAnsi="Open Sans" w:eastAsia="Open Sans" w:cs="Open Sans"/>
          <w:i w:val="0"/>
          <w:iCs w:val="0"/>
          <w:caps w:val="0"/>
          <w:color w:val="000000"/>
          <w:spacing w:val="0"/>
          <w:sz w:val="21"/>
          <w:szCs w:val="21"/>
        </w:rPr>
      </w:pPr>
      <w:ins w:id="1549" w:author="ws" w:date="2023-02-15T23:24:49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50" w:author="ws" w:date="2023-02-15T23:24:49Z"/>
          <w:rFonts w:hint="default" w:ascii="Open Sans" w:hAnsi="Open Sans" w:eastAsia="Open Sans" w:cs="Open Sans"/>
          <w:i w:val="0"/>
          <w:iCs w:val="0"/>
          <w:caps w:val="0"/>
          <w:color w:val="000000"/>
          <w:spacing w:val="0"/>
          <w:sz w:val="21"/>
          <w:szCs w:val="21"/>
        </w:rPr>
      </w:pPr>
      <w:ins w:id="1551" w:author="ws" w:date="2023-02-15T23:24:49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52" w:author="ws" w:date="2023-02-15T23:24:49Z"/>
          <w:rFonts w:hint="default" w:ascii="Open Sans" w:hAnsi="Open Sans" w:eastAsia="Open Sans" w:cs="Open Sans"/>
          <w:i w:val="0"/>
          <w:iCs w:val="0"/>
          <w:caps w:val="0"/>
          <w:color w:val="000000"/>
          <w:spacing w:val="0"/>
          <w:sz w:val="21"/>
          <w:szCs w:val="21"/>
        </w:rPr>
      </w:pPr>
      <w:ins w:id="1553" w:author="ws" w:date="2023-02-15T23:24:49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54" w:author="ws" w:date="2023-02-15T23:24:49Z"/>
          <w:rFonts w:hint="default" w:ascii="Open Sans" w:hAnsi="Open Sans" w:eastAsia="Open Sans" w:cs="Open Sans"/>
          <w:i w:val="0"/>
          <w:iCs w:val="0"/>
          <w:caps w:val="0"/>
          <w:color w:val="000000"/>
          <w:spacing w:val="0"/>
          <w:sz w:val="21"/>
          <w:szCs w:val="21"/>
        </w:rPr>
      </w:pPr>
      <w:ins w:id="1555" w:author="ws" w:date="2023-02-15T23:24:49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56" w:author="ws" w:date="2023-02-15T23:24:49Z"/>
          <w:rFonts w:hint="default" w:ascii="Open Sans" w:hAnsi="Open Sans" w:eastAsia="Open Sans" w:cs="Open Sans"/>
          <w:i w:val="0"/>
          <w:iCs w:val="0"/>
          <w:caps w:val="0"/>
          <w:color w:val="000000"/>
          <w:spacing w:val="0"/>
          <w:sz w:val="21"/>
          <w:szCs w:val="21"/>
        </w:rPr>
      </w:pPr>
      <w:ins w:id="1557" w:author="ws" w:date="2023-02-15T23:24:49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58" w:author="ws" w:date="2023-02-15T23:24:49Z"/>
          <w:rFonts w:hint="default" w:ascii="Open Sans" w:hAnsi="Open Sans" w:eastAsia="Open Sans" w:cs="Open Sans"/>
          <w:i w:val="0"/>
          <w:iCs w:val="0"/>
          <w:caps w:val="0"/>
          <w:color w:val="000000"/>
          <w:spacing w:val="0"/>
          <w:sz w:val="21"/>
          <w:szCs w:val="21"/>
        </w:rPr>
      </w:pPr>
      <w:ins w:id="1559" w:author="ws" w:date="2023-02-15T23:24:49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60" w:author="ws" w:date="2023-02-15T23:24:49Z"/>
          <w:rFonts w:hint="default" w:ascii="Open Sans" w:hAnsi="Open Sans" w:eastAsia="Open Sans" w:cs="Open Sans"/>
          <w:i w:val="0"/>
          <w:iCs w:val="0"/>
          <w:caps w:val="0"/>
          <w:color w:val="000000"/>
          <w:spacing w:val="0"/>
          <w:sz w:val="21"/>
          <w:szCs w:val="21"/>
        </w:rPr>
      </w:pPr>
      <w:ins w:id="1561" w:author="ws" w:date="2023-02-15T23:24:49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62" w:author="ws" w:date="2023-02-15T23:24:49Z"/>
          <w:rFonts w:hint="default" w:ascii="Open Sans" w:hAnsi="Open Sans" w:eastAsia="Open Sans" w:cs="Open Sans"/>
          <w:i w:val="0"/>
          <w:iCs w:val="0"/>
          <w:caps w:val="0"/>
          <w:color w:val="000000"/>
          <w:spacing w:val="0"/>
          <w:sz w:val="21"/>
          <w:szCs w:val="21"/>
        </w:rPr>
      </w:pPr>
      <w:ins w:id="1563" w:author="ws" w:date="2023-02-15T23:24:49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64" w:author="ws" w:date="2023-02-15T23:24:49Z"/>
          <w:rFonts w:hint="default" w:ascii="Open Sans" w:hAnsi="Open Sans" w:eastAsia="Open Sans" w:cs="Open Sans"/>
          <w:i w:val="0"/>
          <w:iCs w:val="0"/>
          <w:caps w:val="0"/>
          <w:color w:val="000000"/>
          <w:spacing w:val="0"/>
          <w:sz w:val="21"/>
          <w:szCs w:val="21"/>
        </w:rPr>
      </w:pPr>
      <w:ins w:id="1565" w:author="ws" w:date="2023-02-15T23:24:49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66" w:author="ws" w:date="2023-02-15T23:24:49Z"/>
          <w:rFonts w:hint="default" w:ascii="Open Sans" w:hAnsi="Open Sans" w:eastAsia="Open Sans" w:cs="Open Sans"/>
          <w:i w:val="0"/>
          <w:iCs w:val="0"/>
          <w:caps w:val="0"/>
          <w:color w:val="000000"/>
          <w:spacing w:val="0"/>
          <w:sz w:val="21"/>
          <w:szCs w:val="21"/>
        </w:rPr>
      </w:pPr>
      <w:ins w:id="1567" w:author="ws" w:date="2023-02-15T23:24:49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68" w:author="ws" w:date="2023-02-15T23:24:49Z"/>
          <w:rFonts w:hint="default" w:ascii="Open Sans" w:hAnsi="Open Sans" w:eastAsia="Open Sans" w:cs="Open Sans"/>
          <w:i w:val="0"/>
          <w:iCs w:val="0"/>
          <w:caps w:val="0"/>
          <w:color w:val="000000"/>
          <w:spacing w:val="0"/>
          <w:sz w:val="21"/>
          <w:szCs w:val="21"/>
        </w:rPr>
      </w:pPr>
      <w:ins w:id="1569" w:author="ws" w:date="2023-02-15T23:24:49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70" w:author="ws" w:date="2023-02-15T23:24:49Z"/>
          <w:rFonts w:hint="default" w:ascii="Open Sans" w:hAnsi="Open Sans" w:eastAsia="Open Sans" w:cs="Open Sans"/>
          <w:i w:val="0"/>
          <w:iCs w:val="0"/>
          <w:caps w:val="0"/>
          <w:color w:val="000000"/>
          <w:spacing w:val="0"/>
          <w:sz w:val="21"/>
          <w:szCs w:val="21"/>
        </w:rPr>
      </w:pPr>
      <w:ins w:id="1571" w:author="ws" w:date="2023-02-15T23:24:49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72" w:author="ws" w:date="2023-02-15T23:24:49Z"/>
          <w:rFonts w:hint="default" w:ascii="Open Sans" w:hAnsi="Open Sans" w:eastAsia="Open Sans" w:cs="Open Sans"/>
          <w:i w:val="0"/>
          <w:iCs w:val="0"/>
          <w:caps w:val="0"/>
          <w:color w:val="000000"/>
          <w:spacing w:val="0"/>
          <w:sz w:val="21"/>
          <w:szCs w:val="21"/>
        </w:rPr>
      </w:pPr>
      <w:ins w:id="1573" w:author="ws" w:date="2023-02-15T23:24:49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74" w:author="ws" w:date="2023-02-15T23:24:49Z"/>
          <w:rFonts w:hint="default" w:ascii="Open Sans" w:hAnsi="Open Sans" w:eastAsia="Open Sans" w:cs="Open Sans"/>
          <w:i w:val="0"/>
          <w:iCs w:val="0"/>
          <w:caps w:val="0"/>
          <w:color w:val="000000"/>
          <w:spacing w:val="0"/>
          <w:sz w:val="21"/>
          <w:szCs w:val="21"/>
        </w:rPr>
      </w:pPr>
      <w:ins w:id="1575" w:author="ws" w:date="2023-02-15T23:24:49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76" w:author="ws" w:date="2023-02-15T23:24:49Z"/>
          <w:rFonts w:hint="default" w:ascii="Open Sans" w:hAnsi="Open Sans" w:eastAsia="Open Sans" w:cs="Open Sans"/>
          <w:i w:val="0"/>
          <w:iCs w:val="0"/>
          <w:caps w:val="0"/>
          <w:color w:val="000000"/>
          <w:spacing w:val="0"/>
          <w:sz w:val="21"/>
          <w:szCs w:val="21"/>
        </w:rPr>
      </w:pPr>
      <w:ins w:id="1577" w:author="ws" w:date="2023-02-15T23:24:49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78" w:author="ws" w:date="2023-02-15T23:24:49Z"/>
          <w:rFonts w:hint="default" w:ascii="Open Sans" w:hAnsi="Open Sans" w:eastAsia="Open Sans" w:cs="Open Sans"/>
          <w:i w:val="0"/>
          <w:iCs w:val="0"/>
          <w:caps w:val="0"/>
          <w:color w:val="000000"/>
          <w:spacing w:val="0"/>
          <w:sz w:val="21"/>
          <w:szCs w:val="21"/>
        </w:rPr>
      </w:pPr>
      <w:ins w:id="1579" w:author="ws" w:date="2023-02-15T23:24:49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80" w:author="ws" w:date="2023-02-15T23:24:49Z"/>
          <w:rFonts w:hint="default" w:ascii="Open Sans" w:hAnsi="Open Sans" w:eastAsia="Open Sans" w:cs="Open Sans"/>
          <w:i w:val="0"/>
          <w:iCs w:val="0"/>
          <w:caps w:val="0"/>
          <w:color w:val="000000"/>
          <w:spacing w:val="0"/>
          <w:sz w:val="21"/>
          <w:szCs w:val="21"/>
        </w:rPr>
      </w:pPr>
      <w:ins w:id="1581" w:author="ws" w:date="2023-02-15T23:24:49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82" w:author="ws" w:date="2023-02-15T23:24:49Z"/>
          <w:rFonts w:hint="default" w:ascii="Open Sans" w:hAnsi="Open Sans" w:eastAsia="Open Sans" w:cs="Open Sans"/>
          <w:i w:val="0"/>
          <w:iCs w:val="0"/>
          <w:caps w:val="0"/>
          <w:color w:val="000000"/>
          <w:spacing w:val="0"/>
          <w:sz w:val="21"/>
          <w:szCs w:val="21"/>
        </w:rPr>
      </w:pPr>
      <w:ins w:id="1583" w:author="ws" w:date="2023-02-15T23:24:49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84" w:author="ws" w:date="2023-02-15T23:24:49Z"/>
          <w:rFonts w:hint="default" w:ascii="Open Sans" w:hAnsi="Open Sans" w:eastAsia="Open Sans" w:cs="Open Sans"/>
          <w:i w:val="0"/>
          <w:iCs w:val="0"/>
          <w:caps w:val="0"/>
          <w:color w:val="000000"/>
          <w:spacing w:val="0"/>
          <w:sz w:val="21"/>
          <w:szCs w:val="21"/>
        </w:rPr>
      </w:pPr>
      <w:ins w:id="1585" w:author="ws" w:date="2023-02-15T23:24:49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86" w:author="ws" w:date="2023-02-15T23:24:49Z"/>
          <w:rFonts w:hint="default" w:ascii="Open Sans" w:hAnsi="Open Sans" w:eastAsia="Open Sans" w:cs="Open Sans"/>
          <w:i w:val="0"/>
          <w:iCs w:val="0"/>
          <w:caps w:val="0"/>
          <w:color w:val="000000"/>
          <w:spacing w:val="0"/>
          <w:sz w:val="21"/>
          <w:szCs w:val="21"/>
        </w:rPr>
      </w:pPr>
      <w:ins w:id="1587" w:author="ws" w:date="2023-02-15T23:24:49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88" w:author="ws" w:date="2023-02-15T23:24:49Z"/>
          <w:rFonts w:hint="default" w:ascii="Open Sans" w:hAnsi="Open Sans" w:eastAsia="Open Sans" w:cs="Open Sans"/>
          <w:i w:val="0"/>
          <w:iCs w:val="0"/>
          <w:caps w:val="0"/>
          <w:color w:val="000000"/>
          <w:spacing w:val="0"/>
          <w:sz w:val="21"/>
          <w:szCs w:val="21"/>
        </w:rPr>
      </w:pPr>
      <w:ins w:id="1589" w:author="ws" w:date="2023-02-15T23:24:49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90" w:author="ws" w:date="2023-02-15T23:24:49Z"/>
          <w:rFonts w:hint="default" w:ascii="Open Sans" w:hAnsi="Open Sans" w:eastAsia="Open Sans" w:cs="Open Sans"/>
          <w:i w:val="0"/>
          <w:iCs w:val="0"/>
          <w:caps w:val="0"/>
          <w:color w:val="000000"/>
          <w:spacing w:val="0"/>
          <w:sz w:val="21"/>
          <w:szCs w:val="21"/>
        </w:rPr>
      </w:pPr>
      <w:ins w:id="1591" w:author="ws" w:date="2023-02-15T23:24:49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92" w:author="ws" w:date="2023-02-15T23:24:49Z"/>
          <w:rFonts w:hint="default" w:ascii="Open Sans" w:hAnsi="Open Sans" w:eastAsia="Open Sans" w:cs="Open Sans"/>
          <w:i w:val="0"/>
          <w:iCs w:val="0"/>
          <w:caps w:val="0"/>
          <w:color w:val="000000"/>
          <w:spacing w:val="0"/>
          <w:sz w:val="21"/>
          <w:szCs w:val="21"/>
        </w:rPr>
      </w:pPr>
      <w:ins w:id="1593" w:author="ws" w:date="2023-02-15T23:24:49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94" w:author="ws" w:date="2023-02-15T23:24:49Z"/>
          <w:rFonts w:hint="default" w:ascii="Open Sans" w:hAnsi="Open Sans" w:eastAsia="Open Sans" w:cs="Open Sans"/>
          <w:i w:val="0"/>
          <w:iCs w:val="0"/>
          <w:caps w:val="0"/>
          <w:color w:val="000000"/>
          <w:spacing w:val="0"/>
          <w:sz w:val="21"/>
          <w:szCs w:val="21"/>
        </w:rPr>
      </w:pPr>
      <w:ins w:id="1595" w:author="ws" w:date="2023-02-15T23:24:49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96" w:author="ws" w:date="2023-02-15T23:24:49Z"/>
          <w:rFonts w:hint="default" w:ascii="Open Sans" w:hAnsi="Open Sans" w:eastAsia="Open Sans" w:cs="Open Sans"/>
          <w:i w:val="0"/>
          <w:iCs w:val="0"/>
          <w:caps w:val="0"/>
          <w:color w:val="000000"/>
          <w:spacing w:val="0"/>
          <w:sz w:val="21"/>
          <w:szCs w:val="21"/>
        </w:rPr>
      </w:pPr>
      <w:ins w:id="1597" w:author="ws" w:date="2023-02-15T23:24:49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598" w:author="ws" w:date="2023-02-15T23:24:49Z"/>
          <w:rFonts w:hint="default" w:ascii="Open Sans" w:hAnsi="Open Sans" w:eastAsia="Open Sans" w:cs="Open Sans"/>
          <w:i w:val="0"/>
          <w:iCs w:val="0"/>
          <w:caps w:val="0"/>
          <w:color w:val="000000"/>
          <w:spacing w:val="0"/>
          <w:sz w:val="21"/>
          <w:szCs w:val="21"/>
        </w:rPr>
      </w:pPr>
      <w:ins w:id="1599" w:author="ws" w:date="2023-02-15T23:24:49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00" w:author="ws" w:date="2023-02-15T23:24:49Z"/>
          <w:rFonts w:hint="eastAsia" w:ascii="Open Sans" w:hAnsi="Open Sans" w:eastAsia="SimSun" w:cs="Open Sans"/>
          <w:i w:val="0"/>
          <w:iCs w:val="0"/>
          <w:caps w:val="0"/>
          <w:color w:val="000000"/>
          <w:spacing w:val="0"/>
          <w:sz w:val="21"/>
          <w:szCs w:val="21"/>
          <w:lang w:eastAsia="zh-CN"/>
        </w:rPr>
      </w:pPr>
      <w:ins w:id="1601" w:author="ws" w:date="2023-02-15T23:24:49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02" w:author="ws" w:date="2023-02-15T23:24:49Z"/>
          <w:rFonts w:hint="default" w:ascii="Open Sans" w:hAnsi="Open Sans" w:eastAsia="Open Sans" w:cs="Open Sans"/>
          <w:i w:val="0"/>
          <w:iCs w:val="0"/>
          <w:caps w:val="0"/>
          <w:color w:val="000000"/>
          <w:spacing w:val="0"/>
          <w:sz w:val="21"/>
          <w:szCs w:val="21"/>
        </w:rPr>
      </w:pPr>
      <w:ins w:id="1603" w:author="ws" w:date="2023-02-15T23:24:49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04" w:author="ws" w:date="2023-02-15T23:24:49Z"/>
          <w:rFonts w:hint="default" w:ascii="Open Sans" w:hAnsi="Open Sans" w:eastAsia="Open Sans" w:cs="Open Sans"/>
          <w:i w:val="0"/>
          <w:iCs w:val="0"/>
          <w:caps w:val="0"/>
          <w:color w:val="000000"/>
          <w:spacing w:val="0"/>
          <w:sz w:val="21"/>
          <w:szCs w:val="21"/>
        </w:rPr>
      </w:pPr>
      <w:ins w:id="1605" w:author="ws" w:date="2023-02-15T23:24:49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1606" w:author="ws" w:date="2023-02-15T23:24:49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07" w:author="ws" w:date="2023-02-15T23:24:49Z"/>
          <w:rFonts w:ascii="Open Sans" w:hAnsi="Open Sans" w:eastAsia="Open Sans" w:cs="Open Sans"/>
          <w:i w:val="0"/>
          <w:iCs w:val="0"/>
          <w:caps w:val="0"/>
          <w:color w:val="000000"/>
          <w:spacing w:val="0"/>
          <w:sz w:val="21"/>
          <w:szCs w:val="21"/>
        </w:rPr>
      </w:pPr>
      <w:ins w:id="1608" w:author="ws" w:date="2023-02-15T23:24:49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09" w:author="ws" w:date="2023-02-15T23:24:49Z"/>
          <w:rFonts w:hint="default" w:ascii="Open Sans" w:hAnsi="Open Sans" w:eastAsia="Open Sans" w:cs="Open Sans"/>
          <w:i w:val="0"/>
          <w:iCs w:val="0"/>
          <w:caps w:val="0"/>
          <w:color w:val="000000"/>
          <w:spacing w:val="0"/>
          <w:sz w:val="21"/>
          <w:szCs w:val="21"/>
        </w:rPr>
      </w:pPr>
      <w:ins w:id="1610" w:author="ws" w:date="2023-02-15T23:24:49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11" w:author="ws" w:date="2023-02-15T23:24:49Z"/>
          <w:rFonts w:hint="default" w:ascii="Open Sans" w:hAnsi="Open Sans" w:eastAsia="Open Sans" w:cs="Open Sans"/>
          <w:i w:val="0"/>
          <w:iCs w:val="0"/>
          <w:caps w:val="0"/>
          <w:color w:val="000000"/>
          <w:spacing w:val="0"/>
          <w:sz w:val="21"/>
          <w:szCs w:val="21"/>
        </w:rPr>
      </w:pPr>
      <w:ins w:id="1612" w:author="ws" w:date="2023-02-15T23:24:49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13" w:author="ws" w:date="2023-02-15T23:24:49Z"/>
          <w:rFonts w:hint="default" w:ascii="Open Sans" w:hAnsi="Open Sans" w:eastAsia="Open Sans" w:cs="Open Sans"/>
          <w:i w:val="0"/>
          <w:iCs w:val="0"/>
          <w:caps w:val="0"/>
          <w:color w:val="000000"/>
          <w:spacing w:val="0"/>
          <w:sz w:val="21"/>
          <w:szCs w:val="21"/>
        </w:rPr>
      </w:pPr>
      <w:ins w:id="1614" w:author="ws" w:date="2023-02-15T23:24:49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15" w:author="ws" w:date="2023-02-15T23:24:49Z"/>
          <w:rFonts w:hint="default" w:ascii="Open Sans" w:hAnsi="Open Sans" w:eastAsia="Open Sans" w:cs="Open Sans"/>
          <w:i w:val="0"/>
          <w:iCs w:val="0"/>
          <w:caps w:val="0"/>
          <w:color w:val="000000"/>
          <w:spacing w:val="0"/>
          <w:sz w:val="21"/>
          <w:szCs w:val="21"/>
        </w:rPr>
      </w:pPr>
      <w:ins w:id="1616" w:author="ws" w:date="2023-02-15T23:24:49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17" w:author="ws" w:date="2023-02-15T23:24:49Z"/>
          <w:rFonts w:hint="default" w:ascii="Open Sans" w:hAnsi="Open Sans" w:eastAsia="Open Sans" w:cs="Open Sans"/>
          <w:i w:val="0"/>
          <w:iCs w:val="0"/>
          <w:caps w:val="0"/>
          <w:color w:val="000000"/>
          <w:spacing w:val="0"/>
          <w:sz w:val="21"/>
          <w:szCs w:val="21"/>
        </w:rPr>
      </w:pPr>
      <w:ins w:id="1618" w:author="ws" w:date="2023-02-15T23:24:49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19" w:author="ws" w:date="2023-02-15T23:24:49Z"/>
          <w:rFonts w:hint="default" w:ascii="Open Sans" w:hAnsi="Open Sans" w:eastAsia="Open Sans" w:cs="Open Sans"/>
          <w:i w:val="0"/>
          <w:iCs w:val="0"/>
          <w:caps w:val="0"/>
          <w:color w:val="000000"/>
          <w:spacing w:val="0"/>
          <w:sz w:val="21"/>
          <w:szCs w:val="21"/>
        </w:rPr>
      </w:pPr>
      <w:ins w:id="1620" w:author="ws" w:date="2023-02-15T23:24:49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21" w:author="ws" w:date="2023-02-15T23:24:49Z"/>
          <w:rFonts w:hint="default" w:ascii="Open Sans" w:hAnsi="Open Sans" w:eastAsia="Open Sans" w:cs="Open Sans"/>
          <w:i w:val="0"/>
          <w:iCs w:val="0"/>
          <w:caps w:val="0"/>
          <w:color w:val="000000"/>
          <w:spacing w:val="0"/>
          <w:sz w:val="21"/>
          <w:szCs w:val="21"/>
        </w:rPr>
      </w:pPr>
      <w:ins w:id="1622" w:author="ws" w:date="2023-02-15T23:24:49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23" w:author="ws" w:date="2023-02-15T23:24:49Z"/>
          <w:rFonts w:hint="default" w:ascii="Open Sans" w:hAnsi="Open Sans" w:eastAsia="Open Sans" w:cs="Open Sans"/>
          <w:i w:val="0"/>
          <w:iCs w:val="0"/>
          <w:caps w:val="0"/>
          <w:color w:val="000000"/>
          <w:spacing w:val="0"/>
          <w:sz w:val="21"/>
          <w:szCs w:val="21"/>
        </w:rPr>
      </w:pPr>
      <w:ins w:id="1624" w:author="ws" w:date="2023-02-15T23:24:49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25" w:author="ws" w:date="2023-02-15T23:24:49Z"/>
          <w:rFonts w:hint="default" w:ascii="Open Sans" w:hAnsi="Open Sans" w:eastAsia="Open Sans" w:cs="Open Sans"/>
          <w:i w:val="0"/>
          <w:iCs w:val="0"/>
          <w:caps w:val="0"/>
          <w:color w:val="000000"/>
          <w:spacing w:val="0"/>
          <w:sz w:val="21"/>
          <w:szCs w:val="21"/>
        </w:rPr>
      </w:pPr>
      <w:ins w:id="1626" w:author="ws" w:date="2023-02-15T23:24:49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27" w:author="ws" w:date="2023-02-15T23:24:49Z"/>
          <w:rFonts w:hint="default" w:ascii="Open Sans" w:hAnsi="Open Sans" w:eastAsia="Open Sans" w:cs="Open Sans"/>
          <w:i w:val="0"/>
          <w:iCs w:val="0"/>
          <w:caps w:val="0"/>
          <w:color w:val="000000"/>
          <w:spacing w:val="0"/>
          <w:sz w:val="21"/>
          <w:szCs w:val="21"/>
        </w:rPr>
      </w:pPr>
      <w:ins w:id="1628" w:author="ws" w:date="2023-02-15T23:24:49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29" w:author="ws" w:date="2023-02-15T23:24:49Z"/>
          <w:rFonts w:hint="default" w:ascii="Open Sans" w:hAnsi="Open Sans" w:eastAsia="Open Sans" w:cs="Open Sans"/>
          <w:i w:val="0"/>
          <w:iCs w:val="0"/>
          <w:caps w:val="0"/>
          <w:color w:val="000000"/>
          <w:spacing w:val="0"/>
          <w:sz w:val="21"/>
          <w:szCs w:val="21"/>
        </w:rPr>
      </w:pPr>
      <w:ins w:id="1630" w:author="ws" w:date="2023-02-15T23:24:49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31" w:author="ws" w:date="2023-02-15T23:24:49Z"/>
          <w:rFonts w:hint="default" w:ascii="Open Sans" w:hAnsi="Open Sans" w:eastAsia="Open Sans" w:cs="Open Sans"/>
          <w:i w:val="0"/>
          <w:iCs w:val="0"/>
          <w:caps w:val="0"/>
          <w:color w:val="000000"/>
          <w:spacing w:val="0"/>
          <w:sz w:val="21"/>
          <w:szCs w:val="21"/>
        </w:rPr>
      </w:pPr>
      <w:ins w:id="1632" w:author="ws" w:date="2023-02-15T23:24:49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33" w:author="ws" w:date="2023-02-15T23:24:49Z"/>
          <w:rFonts w:hint="default" w:ascii="Open Sans" w:hAnsi="Open Sans" w:eastAsia="Open Sans" w:cs="Open Sans"/>
          <w:i w:val="0"/>
          <w:iCs w:val="0"/>
          <w:caps w:val="0"/>
          <w:color w:val="000000"/>
          <w:spacing w:val="0"/>
          <w:sz w:val="21"/>
          <w:szCs w:val="21"/>
        </w:rPr>
      </w:pPr>
      <w:ins w:id="1634" w:author="ws" w:date="2023-02-15T23:24:49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35" w:author="ws" w:date="2023-02-15T23:24:49Z"/>
          <w:rFonts w:hint="default" w:ascii="Open Sans" w:hAnsi="Open Sans" w:eastAsia="Open Sans" w:cs="Open Sans"/>
          <w:i w:val="0"/>
          <w:iCs w:val="0"/>
          <w:caps w:val="0"/>
          <w:color w:val="000000"/>
          <w:spacing w:val="0"/>
          <w:sz w:val="21"/>
          <w:szCs w:val="21"/>
        </w:rPr>
      </w:pPr>
      <w:ins w:id="1636" w:author="ws" w:date="2023-02-15T23:24:49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37" w:author="ws" w:date="2023-02-15T23:24:49Z"/>
          <w:rFonts w:hint="default" w:ascii="Open Sans" w:hAnsi="Open Sans" w:eastAsia="Open Sans" w:cs="Open Sans"/>
          <w:i w:val="0"/>
          <w:iCs w:val="0"/>
          <w:caps w:val="0"/>
          <w:color w:val="000000"/>
          <w:spacing w:val="0"/>
          <w:sz w:val="21"/>
          <w:szCs w:val="21"/>
        </w:rPr>
      </w:pPr>
      <w:ins w:id="1638" w:author="ws" w:date="2023-02-15T23:24:49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39" w:author="ws" w:date="2023-02-15T23:24:49Z"/>
          <w:rFonts w:hint="default" w:ascii="Open Sans" w:hAnsi="Open Sans" w:eastAsia="Open Sans" w:cs="Open Sans"/>
          <w:i w:val="0"/>
          <w:iCs w:val="0"/>
          <w:caps w:val="0"/>
          <w:color w:val="000000"/>
          <w:spacing w:val="0"/>
          <w:sz w:val="21"/>
          <w:szCs w:val="21"/>
        </w:rPr>
      </w:pPr>
      <w:ins w:id="1640" w:author="ws" w:date="2023-02-15T23:24:49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41" w:author="ws" w:date="2023-02-15T23:24:49Z"/>
          <w:rFonts w:hint="default" w:ascii="Open Sans" w:hAnsi="Open Sans" w:eastAsia="Open Sans" w:cs="Open Sans"/>
          <w:i w:val="0"/>
          <w:iCs w:val="0"/>
          <w:caps w:val="0"/>
          <w:color w:val="000000"/>
          <w:spacing w:val="0"/>
          <w:sz w:val="21"/>
          <w:szCs w:val="21"/>
        </w:rPr>
      </w:pPr>
      <w:ins w:id="1642" w:author="ws" w:date="2023-02-15T23:24:49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43" w:author="ws" w:date="2023-02-15T23:24:49Z"/>
          <w:rFonts w:hint="default" w:ascii="Open Sans" w:hAnsi="Open Sans" w:eastAsia="Open Sans" w:cs="Open Sans"/>
          <w:i w:val="0"/>
          <w:iCs w:val="0"/>
          <w:caps w:val="0"/>
          <w:color w:val="000000"/>
          <w:spacing w:val="0"/>
          <w:sz w:val="21"/>
          <w:szCs w:val="21"/>
        </w:rPr>
      </w:pPr>
      <w:ins w:id="1644" w:author="ws" w:date="2023-02-15T23:24:49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45" w:author="ws" w:date="2023-02-15T23:24:49Z"/>
          <w:rFonts w:hint="default" w:ascii="Open Sans" w:hAnsi="Open Sans" w:eastAsia="Open Sans" w:cs="Open Sans"/>
          <w:i w:val="0"/>
          <w:iCs w:val="0"/>
          <w:caps w:val="0"/>
          <w:color w:val="000000"/>
          <w:spacing w:val="0"/>
          <w:sz w:val="21"/>
          <w:szCs w:val="21"/>
        </w:rPr>
      </w:pPr>
      <w:ins w:id="1646" w:author="ws" w:date="2023-02-15T23:24:49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47" w:author="ws" w:date="2023-02-15T23:24:49Z"/>
          <w:rFonts w:hint="default" w:ascii="Open Sans" w:hAnsi="Open Sans" w:eastAsia="Open Sans" w:cs="Open Sans"/>
          <w:i w:val="0"/>
          <w:iCs w:val="0"/>
          <w:caps w:val="0"/>
          <w:color w:val="000000"/>
          <w:spacing w:val="0"/>
          <w:sz w:val="21"/>
          <w:szCs w:val="21"/>
        </w:rPr>
      </w:pPr>
      <w:ins w:id="1648" w:author="ws" w:date="2023-02-15T23:24:49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49" w:author="ws" w:date="2023-02-15T23:24:49Z"/>
          <w:rFonts w:hint="default" w:ascii="Open Sans" w:hAnsi="Open Sans" w:eastAsia="Open Sans" w:cs="Open Sans"/>
          <w:i w:val="0"/>
          <w:iCs w:val="0"/>
          <w:caps w:val="0"/>
          <w:color w:val="000000"/>
          <w:spacing w:val="0"/>
          <w:sz w:val="21"/>
          <w:szCs w:val="21"/>
        </w:rPr>
      </w:pPr>
      <w:ins w:id="1650" w:author="ws" w:date="2023-02-15T23:24:49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51" w:author="ws" w:date="2023-02-15T23:24:49Z"/>
          <w:rFonts w:hint="default" w:ascii="Open Sans" w:hAnsi="Open Sans" w:eastAsia="Open Sans" w:cs="Open Sans"/>
          <w:i w:val="0"/>
          <w:iCs w:val="0"/>
          <w:caps w:val="0"/>
          <w:color w:val="000000"/>
          <w:spacing w:val="0"/>
          <w:sz w:val="21"/>
          <w:szCs w:val="21"/>
        </w:rPr>
      </w:pPr>
      <w:ins w:id="1652" w:author="ws" w:date="2023-02-15T23:24:49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53" w:author="ws" w:date="2023-02-15T23:24:49Z"/>
          <w:rFonts w:hint="default" w:ascii="Open Sans" w:hAnsi="Open Sans" w:eastAsia="Open Sans" w:cs="Open Sans"/>
          <w:i w:val="0"/>
          <w:iCs w:val="0"/>
          <w:caps w:val="0"/>
          <w:color w:val="000000"/>
          <w:spacing w:val="0"/>
          <w:sz w:val="21"/>
          <w:szCs w:val="21"/>
        </w:rPr>
      </w:pPr>
      <w:ins w:id="1654" w:author="ws" w:date="2023-02-15T23:24:49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55" w:author="ws" w:date="2023-02-15T23:24:49Z"/>
          <w:rFonts w:hint="default" w:ascii="Open Sans" w:hAnsi="Open Sans" w:eastAsia="Open Sans" w:cs="Open Sans"/>
          <w:i w:val="0"/>
          <w:iCs w:val="0"/>
          <w:caps w:val="0"/>
          <w:color w:val="000000"/>
          <w:spacing w:val="0"/>
          <w:sz w:val="21"/>
          <w:szCs w:val="21"/>
        </w:rPr>
      </w:pPr>
      <w:ins w:id="1656" w:author="ws" w:date="2023-02-15T23:24:49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57" w:author="ws" w:date="2023-02-15T23:24:49Z"/>
          <w:rFonts w:hint="default" w:ascii="Open Sans" w:hAnsi="Open Sans" w:eastAsia="Open Sans" w:cs="Open Sans"/>
          <w:i w:val="0"/>
          <w:iCs w:val="0"/>
          <w:caps w:val="0"/>
          <w:color w:val="000000"/>
          <w:spacing w:val="0"/>
          <w:sz w:val="21"/>
          <w:szCs w:val="21"/>
        </w:rPr>
      </w:pPr>
      <w:ins w:id="1658" w:author="ws" w:date="2023-02-15T23:24:49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59" w:author="ws" w:date="2023-02-15T23:24:49Z"/>
          <w:rFonts w:hint="default" w:ascii="Open Sans" w:hAnsi="Open Sans" w:eastAsia="Open Sans" w:cs="Open Sans"/>
          <w:i w:val="0"/>
          <w:iCs w:val="0"/>
          <w:caps w:val="0"/>
          <w:color w:val="000000"/>
          <w:spacing w:val="0"/>
          <w:sz w:val="21"/>
          <w:szCs w:val="21"/>
        </w:rPr>
      </w:pPr>
      <w:ins w:id="1660" w:author="ws" w:date="2023-02-15T23:24:49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61" w:author="ws" w:date="2023-02-15T23:24:49Z"/>
          <w:rFonts w:hint="default" w:ascii="Open Sans" w:hAnsi="Open Sans" w:eastAsia="Open Sans" w:cs="Open Sans"/>
          <w:i w:val="0"/>
          <w:iCs w:val="0"/>
          <w:caps w:val="0"/>
          <w:color w:val="000000"/>
          <w:spacing w:val="0"/>
          <w:sz w:val="21"/>
          <w:szCs w:val="21"/>
        </w:rPr>
      </w:pPr>
      <w:ins w:id="1662" w:author="ws" w:date="2023-02-15T23:24:49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63" w:author="ws" w:date="2023-02-15T23:24:49Z"/>
          <w:rFonts w:hint="default" w:ascii="Open Sans" w:hAnsi="Open Sans" w:eastAsia="Open Sans" w:cs="Open Sans"/>
          <w:i w:val="0"/>
          <w:iCs w:val="0"/>
          <w:caps w:val="0"/>
          <w:color w:val="000000"/>
          <w:spacing w:val="0"/>
          <w:sz w:val="21"/>
          <w:szCs w:val="21"/>
        </w:rPr>
      </w:pPr>
      <w:ins w:id="1664" w:author="ws" w:date="2023-02-15T23:24:49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65" w:author="ws" w:date="2023-02-15T23:24:49Z"/>
          <w:rFonts w:hint="default" w:ascii="Open Sans" w:hAnsi="Open Sans" w:eastAsia="Open Sans" w:cs="Open Sans"/>
          <w:i w:val="0"/>
          <w:iCs w:val="0"/>
          <w:caps w:val="0"/>
          <w:color w:val="000000"/>
          <w:spacing w:val="0"/>
          <w:sz w:val="21"/>
          <w:szCs w:val="21"/>
        </w:rPr>
      </w:pPr>
      <w:ins w:id="1666" w:author="ws" w:date="2023-02-15T23:24:49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67" w:author="ws" w:date="2023-02-15T23:24:49Z"/>
          <w:rFonts w:hint="default" w:ascii="Open Sans" w:hAnsi="Open Sans" w:eastAsia="Open Sans" w:cs="Open Sans"/>
          <w:i w:val="0"/>
          <w:iCs w:val="0"/>
          <w:caps w:val="0"/>
          <w:color w:val="000000"/>
          <w:spacing w:val="0"/>
          <w:sz w:val="21"/>
          <w:szCs w:val="21"/>
        </w:rPr>
      </w:pPr>
      <w:ins w:id="1668" w:author="ws" w:date="2023-02-15T23:24:49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69" w:author="ws" w:date="2023-02-15T23:24:49Z"/>
          <w:rFonts w:hint="default" w:ascii="Open Sans" w:hAnsi="Open Sans" w:eastAsia="Open Sans" w:cs="Open Sans"/>
          <w:i w:val="0"/>
          <w:iCs w:val="0"/>
          <w:caps w:val="0"/>
          <w:color w:val="000000"/>
          <w:spacing w:val="0"/>
          <w:sz w:val="21"/>
          <w:szCs w:val="21"/>
        </w:rPr>
      </w:pPr>
      <w:ins w:id="1670" w:author="ws" w:date="2023-02-15T23:24:49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71" w:author="ws" w:date="2023-02-15T23:24:49Z"/>
          <w:rFonts w:hint="default" w:ascii="Open Sans" w:hAnsi="Open Sans" w:eastAsia="Open Sans" w:cs="Open Sans"/>
          <w:i w:val="0"/>
          <w:iCs w:val="0"/>
          <w:caps w:val="0"/>
          <w:color w:val="000000"/>
          <w:spacing w:val="0"/>
          <w:sz w:val="21"/>
          <w:szCs w:val="21"/>
        </w:rPr>
      </w:pPr>
      <w:ins w:id="1672" w:author="ws" w:date="2023-02-15T23:24:49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73" w:author="ws" w:date="2023-02-15T23:24:49Z"/>
          <w:rFonts w:hint="default" w:ascii="Open Sans" w:hAnsi="Open Sans" w:eastAsia="Open Sans" w:cs="Open Sans"/>
          <w:i w:val="0"/>
          <w:iCs w:val="0"/>
          <w:caps w:val="0"/>
          <w:color w:val="000000"/>
          <w:spacing w:val="0"/>
          <w:sz w:val="21"/>
          <w:szCs w:val="21"/>
        </w:rPr>
      </w:pPr>
      <w:ins w:id="1674" w:author="ws" w:date="2023-02-15T23:24:49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75" w:author="ws" w:date="2023-02-15T23:24:49Z"/>
          <w:rFonts w:hint="default" w:ascii="Open Sans" w:hAnsi="Open Sans" w:eastAsia="Open Sans" w:cs="Open Sans"/>
          <w:i w:val="0"/>
          <w:iCs w:val="0"/>
          <w:caps w:val="0"/>
          <w:color w:val="000000"/>
          <w:spacing w:val="0"/>
          <w:sz w:val="21"/>
          <w:szCs w:val="21"/>
        </w:rPr>
      </w:pPr>
      <w:ins w:id="1676" w:author="ws" w:date="2023-02-15T23:24:49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77" w:author="ws" w:date="2023-02-15T23:24:49Z"/>
          <w:rFonts w:hint="default" w:ascii="Open Sans" w:hAnsi="Open Sans" w:eastAsia="Open Sans" w:cs="Open Sans"/>
          <w:i w:val="0"/>
          <w:iCs w:val="0"/>
          <w:caps w:val="0"/>
          <w:color w:val="000000"/>
          <w:spacing w:val="0"/>
          <w:sz w:val="21"/>
          <w:szCs w:val="21"/>
        </w:rPr>
      </w:pPr>
      <w:ins w:id="1678" w:author="ws" w:date="2023-02-15T23:24:49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79" w:author="ws" w:date="2023-02-15T23:24:49Z"/>
          <w:rFonts w:hint="default" w:ascii="Open Sans" w:hAnsi="Open Sans" w:eastAsia="Open Sans" w:cs="Open Sans"/>
          <w:i w:val="0"/>
          <w:iCs w:val="0"/>
          <w:caps w:val="0"/>
          <w:color w:val="000000"/>
          <w:spacing w:val="0"/>
          <w:sz w:val="21"/>
          <w:szCs w:val="21"/>
        </w:rPr>
      </w:pPr>
      <w:ins w:id="1680" w:author="ws" w:date="2023-02-15T23:24:49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81" w:author="ws" w:date="2023-02-15T23:24:49Z"/>
          <w:rFonts w:hint="default" w:ascii="Open Sans" w:hAnsi="Open Sans" w:eastAsia="Open Sans" w:cs="Open Sans"/>
          <w:i w:val="0"/>
          <w:iCs w:val="0"/>
          <w:caps w:val="0"/>
          <w:color w:val="000000"/>
          <w:spacing w:val="0"/>
          <w:sz w:val="21"/>
          <w:szCs w:val="21"/>
        </w:rPr>
      </w:pPr>
      <w:ins w:id="1682" w:author="ws" w:date="2023-02-15T23:24:49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83" w:author="ws" w:date="2023-02-15T23:24:49Z"/>
          <w:rFonts w:hint="default" w:ascii="Open Sans" w:hAnsi="Open Sans" w:eastAsia="Open Sans" w:cs="Open Sans"/>
          <w:i w:val="0"/>
          <w:iCs w:val="0"/>
          <w:caps w:val="0"/>
          <w:color w:val="000000"/>
          <w:spacing w:val="0"/>
          <w:sz w:val="21"/>
          <w:szCs w:val="21"/>
        </w:rPr>
      </w:pPr>
      <w:ins w:id="1684" w:author="ws" w:date="2023-02-15T23:24:49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85" w:author="ws" w:date="2023-02-15T23:24:49Z"/>
          <w:rFonts w:hint="default" w:ascii="Open Sans" w:hAnsi="Open Sans" w:eastAsia="Open Sans" w:cs="Open Sans"/>
          <w:i w:val="0"/>
          <w:iCs w:val="0"/>
          <w:caps w:val="0"/>
          <w:color w:val="000000"/>
          <w:spacing w:val="0"/>
          <w:sz w:val="21"/>
          <w:szCs w:val="21"/>
        </w:rPr>
      </w:pPr>
      <w:ins w:id="1686" w:author="ws" w:date="2023-02-15T23:24:49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87" w:author="ws" w:date="2023-02-15T23:24:49Z"/>
          <w:rFonts w:hint="default" w:ascii="Open Sans" w:hAnsi="Open Sans" w:eastAsia="Open Sans" w:cs="Open Sans"/>
          <w:i w:val="0"/>
          <w:iCs w:val="0"/>
          <w:caps w:val="0"/>
          <w:color w:val="000000"/>
          <w:spacing w:val="0"/>
          <w:sz w:val="21"/>
          <w:szCs w:val="21"/>
        </w:rPr>
      </w:pPr>
      <w:ins w:id="1688" w:author="ws" w:date="2023-02-15T23:24:49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89" w:author="ws" w:date="2023-02-15T23:24:49Z"/>
          <w:rFonts w:hint="default" w:ascii="Open Sans" w:hAnsi="Open Sans" w:eastAsia="Open Sans" w:cs="Open Sans"/>
          <w:i w:val="0"/>
          <w:iCs w:val="0"/>
          <w:caps w:val="0"/>
          <w:color w:val="000000"/>
          <w:spacing w:val="0"/>
          <w:sz w:val="21"/>
          <w:szCs w:val="21"/>
        </w:rPr>
      </w:pPr>
      <w:ins w:id="1690" w:author="ws" w:date="2023-02-15T23:24:49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91" w:author="ws" w:date="2023-02-15T23:24:49Z"/>
          <w:rFonts w:hint="default" w:ascii="Open Sans" w:hAnsi="Open Sans" w:eastAsia="Open Sans" w:cs="Open Sans"/>
          <w:i w:val="0"/>
          <w:iCs w:val="0"/>
          <w:caps w:val="0"/>
          <w:color w:val="000000"/>
          <w:spacing w:val="0"/>
          <w:sz w:val="21"/>
          <w:szCs w:val="21"/>
        </w:rPr>
      </w:pPr>
      <w:ins w:id="1692" w:author="ws" w:date="2023-02-15T23:24:49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93" w:author="ws" w:date="2023-02-15T23:24:49Z"/>
          <w:rFonts w:hint="default" w:ascii="Open Sans" w:hAnsi="Open Sans" w:eastAsia="Open Sans" w:cs="Open Sans"/>
          <w:i w:val="0"/>
          <w:iCs w:val="0"/>
          <w:caps w:val="0"/>
          <w:color w:val="000000"/>
          <w:spacing w:val="0"/>
          <w:sz w:val="21"/>
          <w:szCs w:val="21"/>
        </w:rPr>
      </w:pPr>
      <w:ins w:id="1694" w:author="ws" w:date="2023-02-15T23:24:49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95" w:author="ws" w:date="2023-02-15T23:24:49Z"/>
          <w:rFonts w:hint="default" w:ascii="Open Sans" w:hAnsi="Open Sans" w:eastAsia="Open Sans" w:cs="Open Sans"/>
          <w:i w:val="0"/>
          <w:iCs w:val="0"/>
          <w:caps w:val="0"/>
          <w:color w:val="000000"/>
          <w:spacing w:val="0"/>
          <w:sz w:val="21"/>
          <w:szCs w:val="21"/>
        </w:rPr>
      </w:pPr>
      <w:ins w:id="1696" w:author="ws" w:date="2023-02-15T23:24:49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97" w:author="ws" w:date="2023-02-15T23:24:49Z"/>
          <w:rFonts w:hint="default" w:ascii="Open Sans" w:hAnsi="Open Sans" w:eastAsia="Open Sans" w:cs="Open Sans"/>
          <w:i w:val="0"/>
          <w:iCs w:val="0"/>
          <w:caps w:val="0"/>
          <w:color w:val="000000"/>
          <w:spacing w:val="0"/>
          <w:sz w:val="21"/>
          <w:szCs w:val="21"/>
        </w:rPr>
      </w:pPr>
      <w:ins w:id="1698" w:author="ws" w:date="2023-02-15T23:24:49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699" w:author="ws" w:date="2023-02-15T23:24:49Z"/>
          <w:rFonts w:hint="default" w:ascii="Open Sans" w:hAnsi="Open Sans" w:eastAsia="Open Sans" w:cs="Open Sans"/>
          <w:i w:val="0"/>
          <w:iCs w:val="0"/>
          <w:caps w:val="0"/>
          <w:color w:val="000000"/>
          <w:spacing w:val="0"/>
          <w:sz w:val="21"/>
          <w:szCs w:val="21"/>
        </w:rPr>
      </w:pPr>
      <w:ins w:id="1700" w:author="ws" w:date="2023-02-15T23:24:49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01" w:author="ws" w:date="2023-02-15T23:24:49Z"/>
          <w:rFonts w:hint="default" w:ascii="Open Sans" w:hAnsi="Open Sans" w:eastAsia="Open Sans" w:cs="Open Sans"/>
          <w:i w:val="0"/>
          <w:iCs w:val="0"/>
          <w:caps w:val="0"/>
          <w:color w:val="000000"/>
          <w:spacing w:val="0"/>
          <w:sz w:val="21"/>
          <w:szCs w:val="21"/>
        </w:rPr>
      </w:pPr>
      <w:ins w:id="1702" w:author="ws" w:date="2023-02-15T23:24:49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03" w:author="ws" w:date="2023-02-15T23:24:49Z"/>
          <w:rFonts w:hint="default" w:ascii="Open Sans" w:hAnsi="Open Sans" w:eastAsia="Open Sans" w:cs="Open Sans"/>
          <w:i w:val="0"/>
          <w:iCs w:val="0"/>
          <w:caps w:val="0"/>
          <w:color w:val="000000"/>
          <w:spacing w:val="0"/>
          <w:sz w:val="21"/>
          <w:szCs w:val="21"/>
        </w:rPr>
      </w:pPr>
      <w:ins w:id="1704" w:author="ws" w:date="2023-02-15T23:24:49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05" w:author="ws" w:date="2023-02-15T23:24:49Z"/>
          <w:rFonts w:hint="default" w:ascii="Open Sans" w:hAnsi="Open Sans" w:eastAsia="Open Sans" w:cs="Open Sans"/>
          <w:i w:val="0"/>
          <w:iCs w:val="0"/>
          <w:caps w:val="0"/>
          <w:color w:val="000000"/>
          <w:spacing w:val="0"/>
          <w:sz w:val="21"/>
          <w:szCs w:val="21"/>
        </w:rPr>
      </w:pPr>
      <w:ins w:id="1706" w:author="ws" w:date="2023-02-15T23:24:49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07" w:author="ws" w:date="2023-02-15T23:24:49Z"/>
          <w:rFonts w:hint="default" w:ascii="Open Sans" w:hAnsi="Open Sans" w:eastAsia="Open Sans" w:cs="Open Sans"/>
          <w:i w:val="0"/>
          <w:iCs w:val="0"/>
          <w:caps w:val="0"/>
          <w:color w:val="000000"/>
          <w:spacing w:val="0"/>
          <w:sz w:val="21"/>
          <w:szCs w:val="21"/>
        </w:rPr>
      </w:pPr>
      <w:ins w:id="1708" w:author="ws" w:date="2023-02-15T23:24:49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09" w:author="ws" w:date="2023-02-15T23:24:49Z"/>
          <w:rFonts w:hint="default" w:ascii="Open Sans" w:hAnsi="Open Sans" w:eastAsia="Open Sans" w:cs="Open Sans"/>
          <w:i w:val="0"/>
          <w:iCs w:val="0"/>
          <w:caps w:val="0"/>
          <w:color w:val="000000"/>
          <w:spacing w:val="0"/>
          <w:sz w:val="21"/>
          <w:szCs w:val="21"/>
        </w:rPr>
      </w:pPr>
      <w:ins w:id="1710" w:author="ws" w:date="2023-02-15T23:24:49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11" w:author="ws" w:date="2023-02-15T23:24:49Z"/>
          <w:rFonts w:hint="default" w:ascii="Open Sans" w:hAnsi="Open Sans" w:eastAsia="Open Sans" w:cs="Open Sans"/>
          <w:i w:val="0"/>
          <w:iCs w:val="0"/>
          <w:caps w:val="0"/>
          <w:color w:val="000000"/>
          <w:spacing w:val="0"/>
          <w:sz w:val="21"/>
          <w:szCs w:val="21"/>
        </w:rPr>
      </w:pPr>
      <w:ins w:id="1712" w:author="ws" w:date="2023-02-15T23:24:49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13" w:author="ws" w:date="2023-02-15T23:24:49Z"/>
          <w:rFonts w:hint="default" w:ascii="Open Sans" w:hAnsi="Open Sans" w:eastAsia="Open Sans" w:cs="Open Sans"/>
          <w:i w:val="0"/>
          <w:iCs w:val="0"/>
          <w:caps w:val="0"/>
          <w:color w:val="000000"/>
          <w:spacing w:val="0"/>
          <w:sz w:val="21"/>
          <w:szCs w:val="21"/>
        </w:rPr>
      </w:pPr>
      <w:ins w:id="1714" w:author="ws" w:date="2023-02-15T23:24:49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15" w:author="ws" w:date="2023-02-15T23:24:49Z"/>
          <w:rFonts w:hint="default" w:ascii="Open Sans" w:hAnsi="Open Sans" w:eastAsia="Open Sans" w:cs="Open Sans"/>
          <w:i w:val="0"/>
          <w:iCs w:val="0"/>
          <w:caps w:val="0"/>
          <w:color w:val="000000"/>
          <w:spacing w:val="0"/>
          <w:sz w:val="21"/>
          <w:szCs w:val="21"/>
        </w:rPr>
      </w:pPr>
      <w:ins w:id="1716" w:author="ws" w:date="2023-02-15T23:24:49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17" w:author="ws" w:date="2023-02-15T23:24:49Z"/>
          <w:rFonts w:hint="default" w:ascii="Open Sans" w:hAnsi="Open Sans" w:eastAsia="Open Sans" w:cs="Open Sans"/>
          <w:i w:val="0"/>
          <w:iCs w:val="0"/>
          <w:caps w:val="0"/>
          <w:color w:val="000000"/>
          <w:spacing w:val="0"/>
          <w:sz w:val="21"/>
          <w:szCs w:val="21"/>
        </w:rPr>
      </w:pPr>
      <w:ins w:id="1718" w:author="ws" w:date="2023-02-15T23:24:49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19" w:author="ws" w:date="2023-02-15T23:24:49Z"/>
          <w:rFonts w:hint="default" w:ascii="Open Sans" w:hAnsi="Open Sans" w:eastAsia="Open Sans" w:cs="Open Sans"/>
          <w:i w:val="0"/>
          <w:iCs w:val="0"/>
          <w:caps w:val="0"/>
          <w:color w:val="000000"/>
          <w:spacing w:val="0"/>
          <w:sz w:val="21"/>
          <w:szCs w:val="21"/>
        </w:rPr>
      </w:pPr>
      <w:ins w:id="1720" w:author="ws" w:date="2023-02-15T23:24:49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21" w:author="ws" w:date="2023-02-15T23:24:49Z"/>
          <w:rFonts w:hint="default" w:ascii="Open Sans" w:hAnsi="Open Sans" w:eastAsia="Open Sans" w:cs="Open Sans"/>
          <w:i w:val="0"/>
          <w:iCs w:val="0"/>
          <w:caps w:val="0"/>
          <w:color w:val="000000"/>
          <w:spacing w:val="0"/>
          <w:sz w:val="21"/>
          <w:szCs w:val="21"/>
        </w:rPr>
      </w:pPr>
      <w:ins w:id="1722" w:author="ws" w:date="2023-02-15T23:24:49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23" w:author="ws" w:date="2023-02-15T23:24:49Z"/>
          <w:rFonts w:hint="default" w:ascii="Open Sans" w:hAnsi="Open Sans" w:eastAsia="Open Sans" w:cs="Open Sans"/>
          <w:i w:val="0"/>
          <w:iCs w:val="0"/>
          <w:caps w:val="0"/>
          <w:color w:val="000000"/>
          <w:spacing w:val="0"/>
          <w:sz w:val="21"/>
          <w:szCs w:val="21"/>
        </w:rPr>
      </w:pPr>
      <w:ins w:id="1724" w:author="ws" w:date="2023-02-15T23:24:49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25" w:author="ws" w:date="2023-02-15T23:24:49Z"/>
          <w:rFonts w:hint="default" w:ascii="Open Sans" w:hAnsi="Open Sans" w:eastAsia="Open Sans" w:cs="Open Sans"/>
          <w:i w:val="0"/>
          <w:iCs w:val="0"/>
          <w:caps w:val="0"/>
          <w:color w:val="000000"/>
          <w:spacing w:val="0"/>
          <w:sz w:val="21"/>
          <w:szCs w:val="21"/>
        </w:rPr>
      </w:pPr>
      <w:ins w:id="1726" w:author="ws" w:date="2023-02-15T23:24:49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27" w:author="ws" w:date="2023-02-15T23:24:49Z"/>
          <w:rFonts w:hint="default" w:ascii="Open Sans" w:hAnsi="Open Sans" w:eastAsia="Open Sans" w:cs="Open Sans"/>
          <w:i w:val="0"/>
          <w:iCs w:val="0"/>
          <w:caps w:val="0"/>
          <w:color w:val="000000"/>
          <w:spacing w:val="0"/>
          <w:sz w:val="21"/>
          <w:szCs w:val="21"/>
        </w:rPr>
      </w:pPr>
      <w:ins w:id="1728" w:author="ws" w:date="2023-02-15T23:24:49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29" w:author="ws" w:date="2023-02-15T23:24:49Z"/>
          <w:rFonts w:hint="default" w:ascii="Open Sans" w:hAnsi="Open Sans" w:eastAsia="Open Sans" w:cs="Open Sans"/>
          <w:i w:val="0"/>
          <w:iCs w:val="0"/>
          <w:caps w:val="0"/>
          <w:color w:val="000000"/>
          <w:spacing w:val="0"/>
          <w:sz w:val="21"/>
          <w:szCs w:val="21"/>
        </w:rPr>
      </w:pPr>
      <w:ins w:id="1730" w:author="ws" w:date="2023-02-15T23:24:49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31" w:author="ws" w:date="2023-02-15T23:24:49Z"/>
          <w:rFonts w:hint="default" w:ascii="Open Sans" w:hAnsi="Open Sans" w:eastAsia="Open Sans" w:cs="Open Sans"/>
          <w:i w:val="0"/>
          <w:iCs w:val="0"/>
          <w:caps w:val="0"/>
          <w:color w:val="000000"/>
          <w:spacing w:val="0"/>
          <w:sz w:val="21"/>
          <w:szCs w:val="21"/>
        </w:rPr>
      </w:pPr>
      <w:ins w:id="1732" w:author="ws" w:date="2023-02-15T23:24:49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33" w:author="ws" w:date="2023-02-15T23:24:49Z"/>
          <w:rFonts w:hint="default" w:ascii="Open Sans" w:hAnsi="Open Sans" w:eastAsia="Open Sans" w:cs="Open Sans"/>
          <w:i w:val="0"/>
          <w:iCs w:val="0"/>
          <w:caps w:val="0"/>
          <w:color w:val="000000"/>
          <w:spacing w:val="0"/>
          <w:sz w:val="21"/>
          <w:szCs w:val="21"/>
        </w:rPr>
      </w:pPr>
      <w:ins w:id="1734" w:author="ws" w:date="2023-02-15T23:24:49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35" w:author="ws" w:date="2023-02-15T23:24:49Z"/>
          <w:rFonts w:hint="default" w:ascii="Open Sans" w:hAnsi="Open Sans" w:eastAsia="Open Sans" w:cs="Open Sans"/>
          <w:i w:val="0"/>
          <w:iCs w:val="0"/>
          <w:caps w:val="0"/>
          <w:color w:val="000000"/>
          <w:spacing w:val="0"/>
          <w:sz w:val="21"/>
          <w:szCs w:val="21"/>
        </w:rPr>
      </w:pPr>
      <w:ins w:id="1736" w:author="ws" w:date="2023-02-15T23:24:49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37" w:author="ws" w:date="2023-02-15T23:24:49Z"/>
          <w:rFonts w:hint="default" w:ascii="Open Sans" w:hAnsi="Open Sans" w:eastAsia="Open Sans" w:cs="Open Sans"/>
          <w:i w:val="0"/>
          <w:iCs w:val="0"/>
          <w:caps w:val="0"/>
          <w:color w:val="000000"/>
          <w:spacing w:val="0"/>
          <w:sz w:val="21"/>
          <w:szCs w:val="21"/>
        </w:rPr>
      </w:pPr>
      <w:ins w:id="1738" w:author="ws" w:date="2023-02-15T23:24:49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39" w:author="ws" w:date="2023-02-15T23:24:49Z"/>
          <w:rFonts w:hint="default" w:ascii="Open Sans" w:hAnsi="Open Sans" w:eastAsia="Open Sans" w:cs="Open Sans"/>
          <w:i w:val="0"/>
          <w:iCs w:val="0"/>
          <w:caps w:val="0"/>
          <w:color w:val="000000"/>
          <w:spacing w:val="0"/>
          <w:sz w:val="21"/>
          <w:szCs w:val="21"/>
        </w:rPr>
      </w:pPr>
      <w:ins w:id="1740" w:author="ws" w:date="2023-02-15T23:24:49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41" w:author="ws" w:date="2023-02-15T23:24:49Z"/>
          <w:rFonts w:hint="default" w:ascii="Open Sans" w:hAnsi="Open Sans" w:eastAsia="Open Sans" w:cs="Open Sans"/>
          <w:i w:val="0"/>
          <w:iCs w:val="0"/>
          <w:caps w:val="0"/>
          <w:color w:val="000000"/>
          <w:spacing w:val="0"/>
          <w:sz w:val="21"/>
          <w:szCs w:val="21"/>
        </w:rPr>
      </w:pPr>
      <w:ins w:id="1742" w:author="ws" w:date="2023-02-15T23:24:49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43" w:author="ws" w:date="2023-02-15T23:24:49Z"/>
          <w:rFonts w:hint="default" w:ascii="Open Sans" w:hAnsi="Open Sans" w:eastAsia="Open Sans" w:cs="Open Sans"/>
          <w:i w:val="0"/>
          <w:iCs w:val="0"/>
          <w:caps w:val="0"/>
          <w:color w:val="000000"/>
          <w:spacing w:val="0"/>
          <w:sz w:val="21"/>
          <w:szCs w:val="21"/>
        </w:rPr>
      </w:pPr>
      <w:ins w:id="1744" w:author="ws" w:date="2023-02-15T23:24:49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45" w:author="ws" w:date="2023-02-15T23:24:49Z"/>
          <w:rFonts w:hint="default" w:ascii="Open Sans" w:hAnsi="Open Sans" w:eastAsia="Open Sans" w:cs="Open Sans"/>
          <w:i w:val="0"/>
          <w:iCs w:val="0"/>
          <w:caps w:val="0"/>
          <w:color w:val="000000"/>
          <w:spacing w:val="0"/>
          <w:sz w:val="21"/>
          <w:szCs w:val="21"/>
        </w:rPr>
      </w:pPr>
      <w:ins w:id="1746" w:author="ws" w:date="2023-02-15T23:24:49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47" w:author="ws" w:date="2023-02-15T23:24:49Z"/>
          <w:rFonts w:hint="default" w:ascii="Open Sans" w:hAnsi="Open Sans" w:eastAsia="Open Sans" w:cs="Open Sans"/>
          <w:i w:val="0"/>
          <w:iCs w:val="0"/>
          <w:caps w:val="0"/>
          <w:color w:val="000000"/>
          <w:spacing w:val="0"/>
          <w:sz w:val="21"/>
          <w:szCs w:val="21"/>
        </w:rPr>
      </w:pPr>
      <w:ins w:id="1748" w:author="ws" w:date="2023-02-15T23:24:49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49" w:author="ws" w:date="2023-02-15T23:24:49Z"/>
          <w:rFonts w:hint="default" w:ascii="Open Sans" w:hAnsi="Open Sans" w:eastAsia="Open Sans" w:cs="Open Sans"/>
          <w:i w:val="0"/>
          <w:iCs w:val="0"/>
          <w:caps w:val="0"/>
          <w:color w:val="000000"/>
          <w:spacing w:val="0"/>
          <w:sz w:val="21"/>
          <w:szCs w:val="21"/>
        </w:rPr>
      </w:pPr>
      <w:ins w:id="1750" w:author="ws" w:date="2023-02-15T23:24:49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51" w:author="ws" w:date="2023-02-15T23:24:49Z"/>
          <w:rFonts w:hint="default" w:ascii="Open Sans" w:hAnsi="Open Sans" w:eastAsia="Open Sans" w:cs="Open Sans"/>
          <w:i w:val="0"/>
          <w:iCs w:val="0"/>
          <w:caps w:val="0"/>
          <w:color w:val="000000"/>
          <w:spacing w:val="0"/>
          <w:sz w:val="21"/>
          <w:szCs w:val="21"/>
        </w:rPr>
      </w:pPr>
      <w:ins w:id="1752" w:author="ws" w:date="2023-02-15T23:24:49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53" w:author="ws" w:date="2023-02-15T23:24:49Z"/>
          <w:rFonts w:hint="default" w:ascii="Open Sans" w:hAnsi="Open Sans" w:eastAsia="Open Sans" w:cs="Open Sans"/>
          <w:i w:val="0"/>
          <w:iCs w:val="0"/>
          <w:caps w:val="0"/>
          <w:color w:val="000000"/>
          <w:spacing w:val="0"/>
          <w:sz w:val="21"/>
          <w:szCs w:val="21"/>
        </w:rPr>
      </w:pPr>
      <w:ins w:id="1754" w:author="ws" w:date="2023-02-15T23:24:49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55" w:author="ws" w:date="2023-02-15T23:24:49Z"/>
          <w:rFonts w:hint="default" w:ascii="Open Sans" w:hAnsi="Open Sans" w:eastAsia="Open Sans" w:cs="Open Sans"/>
          <w:i w:val="0"/>
          <w:iCs w:val="0"/>
          <w:caps w:val="0"/>
          <w:color w:val="000000"/>
          <w:spacing w:val="0"/>
          <w:sz w:val="21"/>
          <w:szCs w:val="21"/>
        </w:rPr>
      </w:pPr>
      <w:ins w:id="1756" w:author="ws" w:date="2023-02-15T23:24:49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57" w:author="ws" w:date="2023-02-15T23:24:49Z"/>
          <w:rFonts w:hint="default" w:ascii="Open Sans" w:hAnsi="Open Sans" w:eastAsia="Open Sans" w:cs="Open Sans"/>
          <w:i w:val="0"/>
          <w:iCs w:val="0"/>
          <w:caps w:val="0"/>
          <w:color w:val="000000"/>
          <w:spacing w:val="0"/>
          <w:sz w:val="21"/>
          <w:szCs w:val="21"/>
        </w:rPr>
      </w:pPr>
      <w:ins w:id="1758" w:author="ws" w:date="2023-02-15T23:24:49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59" w:author="ws" w:date="2023-02-15T23:24:49Z"/>
          <w:rFonts w:hint="default" w:ascii="Open Sans" w:hAnsi="Open Sans" w:eastAsia="Open Sans" w:cs="Open Sans"/>
          <w:i w:val="0"/>
          <w:iCs w:val="0"/>
          <w:caps w:val="0"/>
          <w:color w:val="000000"/>
          <w:spacing w:val="0"/>
          <w:sz w:val="21"/>
          <w:szCs w:val="21"/>
        </w:rPr>
      </w:pPr>
      <w:ins w:id="1760" w:author="ws" w:date="2023-02-15T23:24:49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61" w:author="ws" w:date="2023-02-15T23:24:49Z"/>
          <w:rFonts w:hint="default" w:ascii="Open Sans" w:hAnsi="Open Sans" w:eastAsia="Open Sans" w:cs="Open Sans"/>
          <w:i w:val="0"/>
          <w:iCs w:val="0"/>
          <w:caps w:val="0"/>
          <w:color w:val="000000"/>
          <w:spacing w:val="0"/>
          <w:sz w:val="21"/>
          <w:szCs w:val="21"/>
        </w:rPr>
      </w:pPr>
      <w:ins w:id="1762" w:author="ws" w:date="2023-02-15T23:24:49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63" w:author="ws" w:date="2023-02-15T23:24:49Z"/>
          <w:rFonts w:hint="default" w:ascii="Open Sans" w:hAnsi="Open Sans" w:eastAsia="Open Sans" w:cs="Open Sans"/>
          <w:i w:val="0"/>
          <w:iCs w:val="0"/>
          <w:caps w:val="0"/>
          <w:color w:val="000000"/>
          <w:spacing w:val="0"/>
          <w:sz w:val="21"/>
          <w:szCs w:val="21"/>
        </w:rPr>
      </w:pPr>
      <w:ins w:id="1764" w:author="ws" w:date="2023-02-15T23:24:49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65" w:author="ws" w:date="2023-02-15T23:24:49Z"/>
          <w:rFonts w:hint="default" w:ascii="Open Sans" w:hAnsi="Open Sans" w:eastAsia="Open Sans" w:cs="Open Sans"/>
          <w:i w:val="0"/>
          <w:iCs w:val="0"/>
          <w:caps w:val="0"/>
          <w:color w:val="000000"/>
          <w:spacing w:val="0"/>
          <w:sz w:val="21"/>
          <w:szCs w:val="21"/>
        </w:rPr>
      </w:pPr>
      <w:ins w:id="1766" w:author="ws" w:date="2023-02-15T23:24:49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67" w:author="ws" w:date="2023-02-15T23:24:49Z"/>
          <w:rFonts w:hint="default" w:ascii="Open Sans" w:hAnsi="Open Sans" w:eastAsia="Open Sans" w:cs="Open Sans"/>
          <w:i w:val="0"/>
          <w:iCs w:val="0"/>
          <w:caps w:val="0"/>
          <w:color w:val="000000"/>
          <w:spacing w:val="0"/>
          <w:sz w:val="21"/>
          <w:szCs w:val="21"/>
        </w:rPr>
      </w:pPr>
      <w:ins w:id="1768" w:author="ws" w:date="2023-02-15T23:24:49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69" w:author="ws" w:date="2023-02-15T23:24:49Z"/>
          <w:rFonts w:hint="default" w:ascii="Open Sans" w:hAnsi="Open Sans" w:eastAsia="Open Sans" w:cs="Open Sans"/>
          <w:i w:val="0"/>
          <w:iCs w:val="0"/>
          <w:caps w:val="0"/>
          <w:color w:val="000000"/>
          <w:spacing w:val="0"/>
          <w:sz w:val="21"/>
          <w:szCs w:val="21"/>
        </w:rPr>
      </w:pPr>
      <w:ins w:id="1770" w:author="ws" w:date="2023-02-15T23:24:49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71" w:author="ws" w:date="2023-02-15T23:24:49Z"/>
          <w:rFonts w:hint="default" w:ascii="Open Sans" w:hAnsi="Open Sans" w:eastAsia="Open Sans" w:cs="Open Sans"/>
          <w:i w:val="0"/>
          <w:iCs w:val="0"/>
          <w:caps w:val="0"/>
          <w:color w:val="000000"/>
          <w:spacing w:val="0"/>
          <w:sz w:val="21"/>
          <w:szCs w:val="21"/>
        </w:rPr>
      </w:pPr>
      <w:ins w:id="1772" w:author="ws" w:date="2023-02-15T23:24:49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73" w:author="ws" w:date="2023-02-15T23:24:49Z"/>
          <w:rFonts w:hint="default" w:ascii="Open Sans" w:hAnsi="Open Sans" w:eastAsia="Open Sans" w:cs="Open Sans"/>
          <w:i w:val="0"/>
          <w:iCs w:val="0"/>
          <w:caps w:val="0"/>
          <w:color w:val="000000"/>
          <w:spacing w:val="0"/>
          <w:sz w:val="21"/>
          <w:szCs w:val="21"/>
        </w:rPr>
      </w:pPr>
      <w:ins w:id="1774" w:author="ws" w:date="2023-02-15T23:24:49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75" w:author="ws" w:date="2023-02-15T23:24:49Z"/>
          <w:rFonts w:hint="default" w:ascii="Open Sans" w:hAnsi="Open Sans" w:eastAsia="Open Sans" w:cs="Open Sans"/>
          <w:i w:val="0"/>
          <w:iCs w:val="0"/>
          <w:caps w:val="0"/>
          <w:color w:val="000000"/>
          <w:spacing w:val="0"/>
          <w:sz w:val="21"/>
          <w:szCs w:val="21"/>
        </w:rPr>
      </w:pPr>
      <w:ins w:id="1776" w:author="ws" w:date="2023-02-15T23:24:49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77" w:author="ws" w:date="2023-02-15T23:24:49Z"/>
          <w:rFonts w:hint="default" w:ascii="Open Sans" w:hAnsi="Open Sans" w:eastAsia="Open Sans" w:cs="Open Sans"/>
          <w:i w:val="0"/>
          <w:iCs w:val="0"/>
          <w:caps w:val="0"/>
          <w:color w:val="000000"/>
          <w:spacing w:val="0"/>
          <w:sz w:val="21"/>
          <w:szCs w:val="21"/>
        </w:rPr>
      </w:pPr>
      <w:ins w:id="1778" w:author="ws" w:date="2023-02-15T23:24:49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79" w:author="ws" w:date="2023-02-15T23:24:49Z"/>
          <w:rFonts w:hint="default" w:ascii="Open Sans" w:hAnsi="Open Sans" w:eastAsia="Open Sans" w:cs="Open Sans"/>
          <w:i w:val="0"/>
          <w:iCs w:val="0"/>
          <w:caps w:val="0"/>
          <w:color w:val="000000"/>
          <w:spacing w:val="0"/>
          <w:sz w:val="21"/>
          <w:szCs w:val="21"/>
        </w:rPr>
      </w:pPr>
      <w:ins w:id="1780" w:author="ws" w:date="2023-02-15T23:24:49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81" w:author="ws" w:date="2023-02-15T23:24:49Z"/>
          <w:rFonts w:hint="default" w:ascii="Open Sans" w:hAnsi="Open Sans" w:eastAsia="Open Sans" w:cs="Open Sans"/>
          <w:i w:val="0"/>
          <w:iCs w:val="0"/>
          <w:caps w:val="0"/>
          <w:color w:val="000000"/>
          <w:spacing w:val="0"/>
          <w:sz w:val="21"/>
          <w:szCs w:val="21"/>
        </w:rPr>
      </w:pPr>
      <w:ins w:id="1782" w:author="ws" w:date="2023-02-15T23:24:49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83" w:author="ws" w:date="2023-02-15T23:24:49Z"/>
          <w:rFonts w:hint="default" w:ascii="Open Sans" w:hAnsi="Open Sans" w:eastAsia="Open Sans" w:cs="Open Sans"/>
          <w:i w:val="0"/>
          <w:iCs w:val="0"/>
          <w:caps w:val="0"/>
          <w:color w:val="000000"/>
          <w:spacing w:val="0"/>
          <w:sz w:val="21"/>
          <w:szCs w:val="21"/>
        </w:rPr>
      </w:pPr>
      <w:ins w:id="1784" w:author="ws" w:date="2023-02-15T23:24:49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85" w:author="ws" w:date="2023-02-15T23:24:49Z"/>
          <w:rFonts w:hint="default" w:ascii="Open Sans" w:hAnsi="Open Sans" w:eastAsia="Open Sans" w:cs="Open Sans"/>
          <w:i w:val="0"/>
          <w:iCs w:val="0"/>
          <w:caps w:val="0"/>
          <w:color w:val="000000"/>
          <w:spacing w:val="0"/>
          <w:sz w:val="21"/>
          <w:szCs w:val="21"/>
        </w:rPr>
      </w:pPr>
      <w:ins w:id="1786" w:author="ws" w:date="2023-02-15T23:24:49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87" w:author="ws" w:date="2023-02-15T23:24:49Z"/>
          <w:rFonts w:hint="default" w:ascii="Open Sans" w:hAnsi="Open Sans" w:eastAsia="Open Sans" w:cs="Open Sans"/>
          <w:i w:val="0"/>
          <w:iCs w:val="0"/>
          <w:caps w:val="0"/>
          <w:color w:val="000000"/>
          <w:spacing w:val="0"/>
          <w:sz w:val="21"/>
          <w:szCs w:val="21"/>
        </w:rPr>
      </w:pPr>
      <w:ins w:id="1788" w:author="ws" w:date="2023-02-15T23:24:49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89" w:author="ws" w:date="2023-02-15T23:24:49Z"/>
          <w:rFonts w:hint="default" w:ascii="Open Sans" w:hAnsi="Open Sans" w:eastAsia="Open Sans" w:cs="Open Sans"/>
          <w:i w:val="0"/>
          <w:iCs w:val="0"/>
          <w:caps w:val="0"/>
          <w:color w:val="000000"/>
          <w:spacing w:val="0"/>
          <w:sz w:val="21"/>
          <w:szCs w:val="21"/>
        </w:rPr>
      </w:pPr>
      <w:ins w:id="1790" w:author="ws" w:date="2023-02-15T23:24:49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91" w:author="ws" w:date="2023-02-15T23:24:49Z"/>
          <w:rFonts w:hint="default" w:ascii="Open Sans" w:hAnsi="Open Sans" w:eastAsia="Open Sans" w:cs="Open Sans"/>
          <w:i w:val="0"/>
          <w:iCs w:val="0"/>
          <w:caps w:val="0"/>
          <w:color w:val="000000"/>
          <w:spacing w:val="0"/>
          <w:sz w:val="21"/>
          <w:szCs w:val="21"/>
        </w:rPr>
      </w:pPr>
      <w:ins w:id="1792" w:author="ws" w:date="2023-02-15T23:24:49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93" w:author="ws" w:date="2023-02-15T23:24:49Z"/>
          <w:rFonts w:hint="default" w:ascii="Open Sans" w:hAnsi="Open Sans" w:eastAsia="Open Sans" w:cs="Open Sans"/>
          <w:i w:val="0"/>
          <w:iCs w:val="0"/>
          <w:caps w:val="0"/>
          <w:color w:val="000000"/>
          <w:spacing w:val="0"/>
          <w:sz w:val="21"/>
          <w:szCs w:val="21"/>
        </w:rPr>
      </w:pPr>
      <w:ins w:id="1794" w:author="ws" w:date="2023-02-15T23:24:49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95" w:author="ws" w:date="2023-02-15T23:24:49Z"/>
          <w:rFonts w:hint="default" w:ascii="Open Sans" w:hAnsi="Open Sans" w:eastAsia="Open Sans" w:cs="Open Sans"/>
          <w:i w:val="0"/>
          <w:iCs w:val="0"/>
          <w:caps w:val="0"/>
          <w:color w:val="000000"/>
          <w:spacing w:val="0"/>
          <w:sz w:val="21"/>
          <w:szCs w:val="21"/>
        </w:rPr>
      </w:pPr>
      <w:ins w:id="1796" w:author="ws" w:date="2023-02-15T23:24:49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97" w:author="ws" w:date="2023-02-15T23:24:49Z"/>
          <w:rFonts w:hint="default" w:ascii="Open Sans" w:hAnsi="Open Sans" w:eastAsia="Open Sans" w:cs="Open Sans"/>
          <w:i w:val="0"/>
          <w:iCs w:val="0"/>
          <w:caps w:val="0"/>
          <w:color w:val="000000"/>
          <w:spacing w:val="0"/>
          <w:sz w:val="21"/>
          <w:szCs w:val="21"/>
        </w:rPr>
      </w:pPr>
      <w:ins w:id="1798" w:author="ws" w:date="2023-02-15T23:24:49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799" w:author="ws" w:date="2023-02-15T23:24:49Z"/>
          <w:rFonts w:hint="default" w:ascii="Open Sans" w:hAnsi="Open Sans" w:eastAsia="Open Sans" w:cs="Open Sans"/>
          <w:i w:val="0"/>
          <w:iCs w:val="0"/>
          <w:caps w:val="0"/>
          <w:color w:val="000000"/>
          <w:spacing w:val="0"/>
          <w:sz w:val="21"/>
          <w:szCs w:val="21"/>
        </w:rPr>
      </w:pPr>
      <w:ins w:id="1800" w:author="ws" w:date="2023-02-15T23:24:49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01" w:author="ws" w:date="2023-02-15T23:24:49Z"/>
          <w:rFonts w:hint="eastAsia" w:ascii="Open Sans" w:hAnsi="Open Sans" w:eastAsia="SimSun" w:cs="Open Sans"/>
          <w:i w:val="0"/>
          <w:iCs w:val="0"/>
          <w:caps w:val="0"/>
          <w:color w:val="000000"/>
          <w:spacing w:val="0"/>
          <w:sz w:val="21"/>
          <w:szCs w:val="21"/>
          <w:lang w:eastAsia="zh-CN"/>
        </w:rPr>
      </w:pPr>
      <w:ins w:id="1802" w:author="ws" w:date="2023-02-15T23:24:49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03" w:author="ws" w:date="2023-02-15T23:24:49Z"/>
          <w:rFonts w:hint="default" w:ascii="Open Sans" w:hAnsi="Open Sans" w:eastAsia="Open Sans" w:cs="Open Sans"/>
          <w:i w:val="0"/>
          <w:iCs w:val="0"/>
          <w:caps w:val="0"/>
          <w:color w:val="000000"/>
          <w:spacing w:val="0"/>
          <w:sz w:val="21"/>
          <w:szCs w:val="21"/>
        </w:rPr>
      </w:pPr>
      <w:ins w:id="1804" w:author="ws" w:date="2023-02-15T23:24:49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05" w:author="ws" w:date="2023-02-15T23:24:49Z"/>
          <w:rFonts w:hint="default" w:ascii="Open Sans" w:hAnsi="Open Sans" w:eastAsia="Open Sans" w:cs="Open Sans"/>
          <w:i w:val="0"/>
          <w:iCs w:val="0"/>
          <w:caps w:val="0"/>
          <w:color w:val="000000"/>
          <w:spacing w:val="0"/>
          <w:sz w:val="21"/>
          <w:szCs w:val="21"/>
        </w:rPr>
      </w:pPr>
      <w:ins w:id="1806" w:author="ws" w:date="2023-02-15T23:24:49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1807" w:author="ws" w:date="2023-02-15T23:24:49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08" w:author="ws" w:date="2023-02-15T23:24:50Z"/>
          <w:rFonts w:ascii="Open Sans" w:hAnsi="Open Sans" w:eastAsia="Open Sans" w:cs="Open Sans"/>
          <w:i w:val="0"/>
          <w:iCs w:val="0"/>
          <w:caps w:val="0"/>
          <w:color w:val="000000"/>
          <w:spacing w:val="0"/>
          <w:sz w:val="21"/>
          <w:szCs w:val="21"/>
        </w:rPr>
      </w:pPr>
      <w:ins w:id="1809" w:author="ws" w:date="2023-02-15T23:24:50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10" w:author="ws" w:date="2023-02-15T23:24:50Z"/>
          <w:rFonts w:hint="default" w:ascii="Open Sans" w:hAnsi="Open Sans" w:eastAsia="Open Sans" w:cs="Open Sans"/>
          <w:i w:val="0"/>
          <w:iCs w:val="0"/>
          <w:caps w:val="0"/>
          <w:color w:val="000000"/>
          <w:spacing w:val="0"/>
          <w:sz w:val="21"/>
          <w:szCs w:val="21"/>
        </w:rPr>
      </w:pPr>
      <w:ins w:id="1811" w:author="ws" w:date="2023-02-15T23:24:50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12" w:author="ws" w:date="2023-02-15T23:24:50Z"/>
          <w:rFonts w:hint="default" w:ascii="Open Sans" w:hAnsi="Open Sans" w:eastAsia="Open Sans" w:cs="Open Sans"/>
          <w:i w:val="0"/>
          <w:iCs w:val="0"/>
          <w:caps w:val="0"/>
          <w:color w:val="000000"/>
          <w:spacing w:val="0"/>
          <w:sz w:val="21"/>
          <w:szCs w:val="21"/>
        </w:rPr>
      </w:pPr>
      <w:ins w:id="1813" w:author="ws" w:date="2023-02-15T23:24:50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14" w:author="ws" w:date="2023-02-15T23:24:50Z"/>
          <w:rFonts w:hint="default" w:ascii="Open Sans" w:hAnsi="Open Sans" w:eastAsia="Open Sans" w:cs="Open Sans"/>
          <w:i w:val="0"/>
          <w:iCs w:val="0"/>
          <w:caps w:val="0"/>
          <w:color w:val="000000"/>
          <w:spacing w:val="0"/>
          <w:sz w:val="21"/>
          <w:szCs w:val="21"/>
        </w:rPr>
      </w:pPr>
      <w:ins w:id="1815" w:author="ws" w:date="2023-02-15T23:24:50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16" w:author="ws" w:date="2023-02-15T23:24:50Z"/>
          <w:rFonts w:hint="default" w:ascii="Open Sans" w:hAnsi="Open Sans" w:eastAsia="Open Sans" w:cs="Open Sans"/>
          <w:i w:val="0"/>
          <w:iCs w:val="0"/>
          <w:caps w:val="0"/>
          <w:color w:val="000000"/>
          <w:spacing w:val="0"/>
          <w:sz w:val="21"/>
          <w:szCs w:val="21"/>
        </w:rPr>
      </w:pPr>
      <w:ins w:id="1817" w:author="ws" w:date="2023-02-15T23:24:50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18" w:author="ws" w:date="2023-02-15T23:24:50Z"/>
          <w:rFonts w:hint="default" w:ascii="Open Sans" w:hAnsi="Open Sans" w:eastAsia="Open Sans" w:cs="Open Sans"/>
          <w:i w:val="0"/>
          <w:iCs w:val="0"/>
          <w:caps w:val="0"/>
          <w:color w:val="000000"/>
          <w:spacing w:val="0"/>
          <w:sz w:val="21"/>
          <w:szCs w:val="21"/>
        </w:rPr>
      </w:pPr>
      <w:ins w:id="1819" w:author="ws" w:date="2023-02-15T23:24:50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20" w:author="ws" w:date="2023-02-15T23:24:50Z"/>
          <w:rFonts w:hint="default" w:ascii="Open Sans" w:hAnsi="Open Sans" w:eastAsia="Open Sans" w:cs="Open Sans"/>
          <w:i w:val="0"/>
          <w:iCs w:val="0"/>
          <w:caps w:val="0"/>
          <w:color w:val="000000"/>
          <w:spacing w:val="0"/>
          <w:sz w:val="21"/>
          <w:szCs w:val="21"/>
        </w:rPr>
      </w:pPr>
      <w:ins w:id="1821" w:author="ws" w:date="2023-02-15T23:24:50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22" w:author="ws" w:date="2023-02-15T23:24:50Z"/>
          <w:rFonts w:hint="default" w:ascii="Open Sans" w:hAnsi="Open Sans" w:eastAsia="Open Sans" w:cs="Open Sans"/>
          <w:i w:val="0"/>
          <w:iCs w:val="0"/>
          <w:caps w:val="0"/>
          <w:color w:val="000000"/>
          <w:spacing w:val="0"/>
          <w:sz w:val="21"/>
          <w:szCs w:val="21"/>
        </w:rPr>
      </w:pPr>
      <w:ins w:id="1823" w:author="ws" w:date="2023-02-15T23:24:50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24" w:author="ws" w:date="2023-02-15T23:24:50Z"/>
          <w:rFonts w:hint="default" w:ascii="Open Sans" w:hAnsi="Open Sans" w:eastAsia="Open Sans" w:cs="Open Sans"/>
          <w:i w:val="0"/>
          <w:iCs w:val="0"/>
          <w:caps w:val="0"/>
          <w:color w:val="000000"/>
          <w:spacing w:val="0"/>
          <w:sz w:val="21"/>
          <w:szCs w:val="21"/>
        </w:rPr>
      </w:pPr>
      <w:ins w:id="1825" w:author="ws" w:date="2023-02-15T23:24:50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26" w:author="ws" w:date="2023-02-15T23:24:50Z"/>
          <w:rFonts w:hint="default" w:ascii="Open Sans" w:hAnsi="Open Sans" w:eastAsia="Open Sans" w:cs="Open Sans"/>
          <w:i w:val="0"/>
          <w:iCs w:val="0"/>
          <w:caps w:val="0"/>
          <w:color w:val="000000"/>
          <w:spacing w:val="0"/>
          <w:sz w:val="21"/>
          <w:szCs w:val="21"/>
        </w:rPr>
      </w:pPr>
      <w:ins w:id="1827" w:author="ws" w:date="2023-02-15T23:24:50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28" w:author="ws" w:date="2023-02-15T23:24:50Z"/>
          <w:rFonts w:hint="default" w:ascii="Open Sans" w:hAnsi="Open Sans" w:eastAsia="Open Sans" w:cs="Open Sans"/>
          <w:i w:val="0"/>
          <w:iCs w:val="0"/>
          <w:caps w:val="0"/>
          <w:color w:val="000000"/>
          <w:spacing w:val="0"/>
          <w:sz w:val="21"/>
          <w:szCs w:val="21"/>
        </w:rPr>
      </w:pPr>
      <w:ins w:id="1829" w:author="ws" w:date="2023-02-15T23:24:50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30" w:author="ws" w:date="2023-02-15T23:24:50Z"/>
          <w:rFonts w:hint="default" w:ascii="Open Sans" w:hAnsi="Open Sans" w:eastAsia="Open Sans" w:cs="Open Sans"/>
          <w:i w:val="0"/>
          <w:iCs w:val="0"/>
          <w:caps w:val="0"/>
          <w:color w:val="000000"/>
          <w:spacing w:val="0"/>
          <w:sz w:val="21"/>
          <w:szCs w:val="21"/>
        </w:rPr>
      </w:pPr>
      <w:ins w:id="1831" w:author="ws" w:date="2023-02-15T23:24:50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32" w:author="ws" w:date="2023-02-15T23:24:50Z"/>
          <w:rFonts w:hint="default" w:ascii="Open Sans" w:hAnsi="Open Sans" w:eastAsia="Open Sans" w:cs="Open Sans"/>
          <w:i w:val="0"/>
          <w:iCs w:val="0"/>
          <w:caps w:val="0"/>
          <w:color w:val="000000"/>
          <w:spacing w:val="0"/>
          <w:sz w:val="21"/>
          <w:szCs w:val="21"/>
        </w:rPr>
      </w:pPr>
      <w:ins w:id="1833" w:author="ws" w:date="2023-02-15T23:24:50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34" w:author="ws" w:date="2023-02-15T23:24:50Z"/>
          <w:rFonts w:hint="default" w:ascii="Open Sans" w:hAnsi="Open Sans" w:eastAsia="Open Sans" w:cs="Open Sans"/>
          <w:i w:val="0"/>
          <w:iCs w:val="0"/>
          <w:caps w:val="0"/>
          <w:color w:val="000000"/>
          <w:spacing w:val="0"/>
          <w:sz w:val="21"/>
          <w:szCs w:val="21"/>
        </w:rPr>
      </w:pPr>
      <w:ins w:id="1835" w:author="ws" w:date="2023-02-15T23:24:50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36" w:author="ws" w:date="2023-02-15T23:24:50Z"/>
          <w:rFonts w:hint="default" w:ascii="Open Sans" w:hAnsi="Open Sans" w:eastAsia="Open Sans" w:cs="Open Sans"/>
          <w:i w:val="0"/>
          <w:iCs w:val="0"/>
          <w:caps w:val="0"/>
          <w:color w:val="000000"/>
          <w:spacing w:val="0"/>
          <w:sz w:val="21"/>
          <w:szCs w:val="21"/>
        </w:rPr>
      </w:pPr>
      <w:ins w:id="1837" w:author="ws" w:date="2023-02-15T23:24:50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38" w:author="ws" w:date="2023-02-15T23:24:50Z"/>
          <w:rFonts w:hint="default" w:ascii="Open Sans" w:hAnsi="Open Sans" w:eastAsia="Open Sans" w:cs="Open Sans"/>
          <w:i w:val="0"/>
          <w:iCs w:val="0"/>
          <w:caps w:val="0"/>
          <w:color w:val="000000"/>
          <w:spacing w:val="0"/>
          <w:sz w:val="21"/>
          <w:szCs w:val="21"/>
        </w:rPr>
      </w:pPr>
      <w:ins w:id="1839" w:author="ws" w:date="2023-02-15T23:24:50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40" w:author="ws" w:date="2023-02-15T23:24:50Z"/>
          <w:rFonts w:hint="default" w:ascii="Open Sans" w:hAnsi="Open Sans" w:eastAsia="Open Sans" w:cs="Open Sans"/>
          <w:i w:val="0"/>
          <w:iCs w:val="0"/>
          <w:caps w:val="0"/>
          <w:color w:val="000000"/>
          <w:spacing w:val="0"/>
          <w:sz w:val="21"/>
          <w:szCs w:val="21"/>
        </w:rPr>
      </w:pPr>
      <w:ins w:id="1841" w:author="ws" w:date="2023-02-15T23:24:50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42" w:author="ws" w:date="2023-02-15T23:24:50Z"/>
          <w:rFonts w:hint="default" w:ascii="Open Sans" w:hAnsi="Open Sans" w:eastAsia="Open Sans" w:cs="Open Sans"/>
          <w:i w:val="0"/>
          <w:iCs w:val="0"/>
          <w:caps w:val="0"/>
          <w:color w:val="000000"/>
          <w:spacing w:val="0"/>
          <w:sz w:val="21"/>
          <w:szCs w:val="21"/>
        </w:rPr>
      </w:pPr>
      <w:ins w:id="1843" w:author="ws" w:date="2023-02-15T23:24:50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44" w:author="ws" w:date="2023-02-15T23:24:50Z"/>
          <w:rFonts w:hint="default" w:ascii="Open Sans" w:hAnsi="Open Sans" w:eastAsia="Open Sans" w:cs="Open Sans"/>
          <w:i w:val="0"/>
          <w:iCs w:val="0"/>
          <w:caps w:val="0"/>
          <w:color w:val="000000"/>
          <w:spacing w:val="0"/>
          <w:sz w:val="21"/>
          <w:szCs w:val="21"/>
        </w:rPr>
      </w:pPr>
      <w:ins w:id="1845" w:author="ws" w:date="2023-02-15T23:24:50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46" w:author="ws" w:date="2023-02-15T23:24:50Z"/>
          <w:rFonts w:hint="default" w:ascii="Open Sans" w:hAnsi="Open Sans" w:eastAsia="Open Sans" w:cs="Open Sans"/>
          <w:i w:val="0"/>
          <w:iCs w:val="0"/>
          <w:caps w:val="0"/>
          <w:color w:val="000000"/>
          <w:spacing w:val="0"/>
          <w:sz w:val="21"/>
          <w:szCs w:val="21"/>
        </w:rPr>
      </w:pPr>
      <w:ins w:id="1847" w:author="ws" w:date="2023-02-15T23:24:50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48" w:author="ws" w:date="2023-02-15T23:24:50Z"/>
          <w:rFonts w:hint="default" w:ascii="Open Sans" w:hAnsi="Open Sans" w:eastAsia="Open Sans" w:cs="Open Sans"/>
          <w:i w:val="0"/>
          <w:iCs w:val="0"/>
          <w:caps w:val="0"/>
          <w:color w:val="000000"/>
          <w:spacing w:val="0"/>
          <w:sz w:val="21"/>
          <w:szCs w:val="21"/>
        </w:rPr>
      </w:pPr>
      <w:ins w:id="1849" w:author="ws" w:date="2023-02-15T23:24:50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50" w:author="ws" w:date="2023-02-15T23:24:50Z"/>
          <w:rFonts w:hint="default" w:ascii="Open Sans" w:hAnsi="Open Sans" w:eastAsia="Open Sans" w:cs="Open Sans"/>
          <w:i w:val="0"/>
          <w:iCs w:val="0"/>
          <w:caps w:val="0"/>
          <w:color w:val="000000"/>
          <w:spacing w:val="0"/>
          <w:sz w:val="21"/>
          <w:szCs w:val="21"/>
        </w:rPr>
      </w:pPr>
      <w:ins w:id="1851" w:author="ws" w:date="2023-02-15T23:24:50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52" w:author="ws" w:date="2023-02-15T23:24:50Z"/>
          <w:rFonts w:hint="default" w:ascii="Open Sans" w:hAnsi="Open Sans" w:eastAsia="Open Sans" w:cs="Open Sans"/>
          <w:i w:val="0"/>
          <w:iCs w:val="0"/>
          <w:caps w:val="0"/>
          <w:color w:val="000000"/>
          <w:spacing w:val="0"/>
          <w:sz w:val="21"/>
          <w:szCs w:val="21"/>
        </w:rPr>
      </w:pPr>
      <w:ins w:id="1853" w:author="ws" w:date="2023-02-15T23:24:50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54" w:author="ws" w:date="2023-02-15T23:24:50Z"/>
          <w:rFonts w:hint="default" w:ascii="Open Sans" w:hAnsi="Open Sans" w:eastAsia="Open Sans" w:cs="Open Sans"/>
          <w:i w:val="0"/>
          <w:iCs w:val="0"/>
          <w:caps w:val="0"/>
          <w:color w:val="000000"/>
          <w:spacing w:val="0"/>
          <w:sz w:val="21"/>
          <w:szCs w:val="21"/>
        </w:rPr>
      </w:pPr>
      <w:ins w:id="1855" w:author="ws" w:date="2023-02-15T23:24:50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56" w:author="ws" w:date="2023-02-15T23:24:50Z"/>
          <w:rFonts w:hint="default" w:ascii="Open Sans" w:hAnsi="Open Sans" w:eastAsia="Open Sans" w:cs="Open Sans"/>
          <w:i w:val="0"/>
          <w:iCs w:val="0"/>
          <w:caps w:val="0"/>
          <w:color w:val="000000"/>
          <w:spacing w:val="0"/>
          <w:sz w:val="21"/>
          <w:szCs w:val="21"/>
        </w:rPr>
      </w:pPr>
      <w:ins w:id="1857" w:author="ws" w:date="2023-02-15T23:24:50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58" w:author="ws" w:date="2023-02-15T23:24:50Z"/>
          <w:rFonts w:hint="default" w:ascii="Open Sans" w:hAnsi="Open Sans" w:eastAsia="Open Sans" w:cs="Open Sans"/>
          <w:i w:val="0"/>
          <w:iCs w:val="0"/>
          <w:caps w:val="0"/>
          <w:color w:val="000000"/>
          <w:spacing w:val="0"/>
          <w:sz w:val="21"/>
          <w:szCs w:val="21"/>
        </w:rPr>
      </w:pPr>
      <w:ins w:id="1859" w:author="ws" w:date="2023-02-15T23:24:50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60" w:author="ws" w:date="2023-02-15T23:24:50Z"/>
          <w:rFonts w:hint="default" w:ascii="Open Sans" w:hAnsi="Open Sans" w:eastAsia="Open Sans" w:cs="Open Sans"/>
          <w:i w:val="0"/>
          <w:iCs w:val="0"/>
          <w:caps w:val="0"/>
          <w:color w:val="000000"/>
          <w:spacing w:val="0"/>
          <w:sz w:val="21"/>
          <w:szCs w:val="21"/>
        </w:rPr>
      </w:pPr>
      <w:ins w:id="1861" w:author="ws" w:date="2023-02-15T23:24:50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62" w:author="ws" w:date="2023-02-15T23:24:50Z"/>
          <w:rFonts w:hint="default" w:ascii="Open Sans" w:hAnsi="Open Sans" w:eastAsia="Open Sans" w:cs="Open Sans"/>
          <w:i w:val="0"/>
          <w:iCs w:val="0"/>
          <w:caps w:val="0"/>
          <w:color w:val="000000"/>
          <w:spacing w:val="0"/>
          <w:sz w:val="21"/>
          <w:szCs w:val="21"/>
        </w:rPr>
      </w:pPr>
      <w:ins w:id="1863" w:author="ws" w:date="2023-02-15T23:24:50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64" w:author="ws" w:date="2023-02-15T23:24:50Z"/>
          <w:rFonts w:hint="default" w:ascii="Open Sans" w:hAnsi="Open Sans" w:eastAsia="Open Sans" w:cs="Open Sans"/>
          <w:i w:val="0"/>
          <w:iCs w:val="0"/>
          <w:caps w:val="0"/>
          <w:color w:val="000000"/>
          <w:spacing w:val="0"/>
          <w:sz w:val="21"/>
          <w:szCs w:val="21"/>
        </w:rPr>
      </w:pPr>
      <w:ins w:id="1865" w:author="ws" w:date="2023-02-15T23:24:50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66" w:author="ws" w:date="2023-02-15T23:24:50Z"/>
          <w:rFonts w:hint="default" w:ascii="Open Sans" w:hAnsi="Open Sans" w:eastAsia="Open Sans" w:cs="Open Sans"/>
          <w:i w:val="0"/>
          <w:iCs w:val="0"/>
          <w:caps w:val="0"/>
          <w:color w:val="000000"/>
          <w:spacing w:val="0"/>
          <w:sz w:val="21"/>
          <w:szCs w:val="21"/>
        </w:rPr>
      </w:pPr>
      <w:ins w:id="1867" w:author="ws" w:date="2023-02-15T23:24:50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68" w:author="ws" w:date="2023-02-15T23:24:50Z"/>
          <w:rFonts w:hint="default" w:ascii="Open Sans" w:hAnsi="Open Sans" w:eastAsia="Open Sans" w:cs="Open Sans"/>
          <w:i w:val="0"/>
          <w:iCs w:val="0"/>
          <w:caps w:val="0"/>
          <w:color w:val="000000"/>
          <w:spacing w:val="0"/>
          <w:sz w:val="21"/>
          <w:szCs w:val="21"/>
        </w:rPr>
      </w:pPr>
      <w:ins w:id="1869" w:author="ws" w:date="2023-02-15T23:24:50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70" w:author="ws" w:date="2023-02-15T23:24:50Z"/>
          <w:rFonts w:hint="default" w:ascii="Open Sans" w:hAnsi="Open Sans" w:eastAsia="Open Sans" w:cs="Open Sans"/>
          <w:i w:val="0"/>
          <w:iCs w:val="0"/>
          <w:caps w:val="0"/>
          <w:color w:val="000000"/>
          <w:spacing w:val="0"/>
          <w:sz w:val="21"/>
          <w:szCs w:val="21"/>
        </w:rPr>
      </w:pPr>
      <w:ins w:id="1871" w:author="ws" w:date="2023-02-15T23:24:50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72" w:author="ws" w:date="2023-02-15T23:24:50Z"/>
          <w:rFonts w:hint="default" w:ascii="Open Sans" w:hAnsi="Open Sans" w:eastAsia="Open Sans" w:cs="Open Sans"/>
          <w:i w:val="0"/>
          <w:iCs w:val="0"/>
          <w:caps w:val="0"/>
          <w:color w:val="000000"/>
          <w:spacing w:val="0"/>
          <w:sz w:val="21"/>
          <w:szCs w:val="21"/>
        </w:rPr>
      </w:pPr>
      <w:ins w:id="1873" w:author="ws" w:date="2023-02-15T23:24:50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74" w:author="ws" w:date="2023-02-15T23:24:50Z"/>
          <w:rFonts w:hint="default" w:ascii="Open Sans" w:hAnsi="Open Sans" w:eastAsia="Open Sans" w:cs="Open Sans"/>
          <w:i w:val="0"/>
          <w:iCs w:val="0"/>
          <w:caps w:val="0"/>
          <w:color w:val="000000"/>
          <w:spacing w:val="0"/>
          <w:sz w:val="21"/>
          <w:szCs w:val="21"/>
        </w:rPr>
      </w:pPr>
      <w:ins w:id="1875" w:author="ws" w:date="2023-02-15T23:24:50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76" w:author="ws" w:date="2023-02-15T23:24:50Z"/>
          <w:rFonts w:hint="default" w:ascii="Open Sans" w:hAnsi="Open Sans" w:eastAsia="Open Sans" w:cs="Open Sans"/>
          <w:i w:val="0"/>
          <w:iCs w:val="0"/>
          <w:caps w:val="0"/>
          <w:color w:val="000000"/>
          <w:spacing w:val="0"/>
          <w:sz w:val="21"/>
          <w:szCs w:val="21"/>
        </w:rPr>
      </w:pPr>
      <w:ins w:id="1877" w:author="ws" w:date="2023-02-15T23:24:50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78" w:author="ws" w:date="2023-02-15T23:24:50Z"/>
          <w:rFonts w:hint="default" w:ascii="Open Sans" w:hAnsi="Open Sans" w:eastAsia="Open Sans" w:cs="Open Sans"/>
          <w:i w:val="0"/>
          <w:iCs w:val="0"/>
          <w:caps w:val="0"/>
          <w:color w:val="000000"/>
          <w:spacing w:val="0"/>
          <w:sz w:val="21"/>
          <w:szCs w:val="21"/>
        </w:rPr>
      </w:pPr>
      <w:ins w:id="1879" w:author="ws" w:date="2023-02-15T23:24:50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80" w:author="ws" w:date="2023-02-15T23:24:50Z"/>
          <w:rFonts w:hint="default" w:ascii="Open Sans" w:hAnsi="Open Sans" w:eastAsia="Open Sans" w:cs="Open Sans"/>
          <w:i w:val="0"/>
          <w:iCs w:val="0"/>
          <w:caps w:val="0"/>
          <w:color w:val="000000"/>
          <w:spacing w:val="0"/>
          <w:sz w:val="21"/>
          <w:szCs w:val="21"/>
        </w:rPr>
      </w:pPr>
      <w:ins w:id="1881" w:author="ws" w:date="2023-02-15T23:24:50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82" w:author="ws" w:date="2023-02-15T23:24:50Z"/>
          <w:rFonts w:hint="default" w:ascii="Open Sans" w:hAnsi="Open Sans" w:eastAsia="Open Sans" w:cs="Open Sans"/>
          <w:i w:val="0"/>
          <w:iCs w:val="0"/>
          <w:caps w:val="0"/>
          <w:color w:val="000000"/>
          <w:spacing w:val="0"/>
          <w:sz w:val="21"/>
          <w:szCs w:val="21"/>
        </w:rPr>
      </w:pPr>
      <w:ins w:id="1883" w:author="ws" w:date="2023-02-15T23:24:50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84" w:author="ws" w:date="2023-02-15T23:24:50Z"/>
          <w:rFonts w:hint="default" w:ascii="Open Sans" w:hAnsi="Open Sans" w:eastAsia="Open Sans" w:cs="Open Sans"/>
          <w:i w:val="0"/>
          <w:iCs w:val="0"/>
          <w:caps w:val="0"/>
          <w:color w:val="000000"/>
          <w:spacing w:val="0"/>
          <w:sz w:val="21"/>
          <w:szCs w:val="21"/>
        </w:rPr>
      </w:pPr>
      <w:ins w:id="1885" w:author="ws" w:date="2023-02-15T23:24:50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86" w:author="ws" w:date="2023-02-15T23:24:50Z"/>
          <w:rFonts w:hint="default" w:ascii="Open Sans" w:hAnsi="Open Sans" w:eastAsia="Open Sans" w:cs="Open Sans"/>
          <w:i w:val="0"/>
          <w:iCs w:val="0"/>
          <w:caps w:val="0"/>
          <w:color w:val="000000"/>
          <w:spacing w:val="0"/>
          <w:sz w:val="21"/>
          <w:szCs w:val="21"/>
        </w:rPr>
      </w:pPr>
      <w:ins w:id="1887" w:author="ws" w:date="2023-02-15T23:24:50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88" w:author="ws" w:date="2023-02-15T23:24:50Z"/>
          <w:rFonts w:hint="default" w:ascii="Open Sans" w:hAnsi="Open Sans" w:eastAsia="Open Sans" w:cs="Open Sans"/>
          <w:i w:val="0"/>
          <w:iCs w:val="0"/>
          <w:caps w:val="0"/>
          <w:color w:val="000000"/>
          <w:spacing w:val="0"/>
          <w:sz w:val="21"/>
          <w:szCs w:val="21"/>
        </w:rPr>
      </w:pPr>
      <w:ins w:id="1889" w:author="ws" w:date="2023-02-15T23:24:50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90" w:author="ws" w:date="2023-02-15T23:24:50Z"/>
          <w:rFonts w:hint="default" w:ascii="Open Sans" w:hAnsi="Open Sans" w:eastAsia="Open Sans" w:cs="Open Sans"/>
          <w:i w:val="0"/>
          <w:iCs w:val="0"/>
          <w:caps w:val="0"/>
          <w:color w:val="000000"/>
          <w:spacing w:val="0"/>
          <w:sz w:val="21"/>
          <w:szCs w:val="21"/>
        </w:rPr>
      </w:pPr>
      <w:ins w:id="1891" w:author="ws" w:date="2023-02-15T23:24:50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92" w:author="ws" w:date="2023-02-15T23:24:50Z"/>
          <w:rFonts w:hint="default" w:ascii="Open Sans" w:hAnsi="Open Sans" w:eastAsia="Open Sans" w:cs="Open Sans"/>
          <w:i w:val="0"/>
          <w:iCs w:val="0"/>
          <w:caps w:val="0"/>
          <w:color w:val="000000"/>
          <w:spacing w:val="0"/>
          <w:sz w:val="21"/>
          <w:szCs w:val="21"/>
        </w:rPr>
      </w:pPr>
      <w:ins w:id="1893" w:author="ws" w:date="2023-02-15T23:24:50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94" w:author="ws" w:date="2023-02-15T23:24:50Z"/>
          <w:rFonts w:hint="default" w:ascii="Open Sans" w:hAnsi="Open Sans" w:eastAsia="Open Sans" w:cs="Open Sans"/>
          <w:i w:val="0"/>
          <w:iCs w:val="0"/>
          <w:caps w:val="0"/>
          <w:color w:val="000000"/>
          <w:spacing w:val="0"/>
          <w:sz w:val="21"/>
          <w:szCs w:val="21"/>
        </w:rPr>
      </w:pPr>
      <w:ins w:id="1895" w:author="ws" w:date="2023-02-15T23:24:50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96" w:author="ws" w:date="2023-02-15T23:24:50Z"/>
          <w:rFonts w:hint="default" w:ascii="Open Sans" w:hAnsi="Open Sans" w:eastAsia="Open Sans" w:cs="Open Sans"/>
          <w:i w:val="0"/>
          <w:iCs w:val="0"/>
          <w:caps w:val="0"/>
          <w:color w:val="000000"/>
          <w:spacing w:val="0"/>
          <w:sz w:val="21"/>
          <w:szCs w:val="21"/>
        </w:rPr>
      </w:pPr>
      <w:ins w:id="1897" w:author="ws" w:date="2023-02-15T23:24:50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898" w:author="ws" w:date="2023-02-15T23:24:50Z"/>
          <w:rFonts w:hint="default" w:ascii="Open Sans" w:hAnsi="Open Sans" w:eastAsia="Open Sans" w:cs="Open Sans"/>
          <w:i w:val="0"/>
          <w:iCs w:val="0"/>
          <w:caps w:val="0"/>
          <w:color w:val="000000"/>
          <w:spacing w:val="0"/>
          <w:sz w:val="21"/>
          <w:szCs w:val="21"/>
        </w:rPr>
      </w:pPr>
      <w:ins w:id="1899" w:author="ws" w:date="2023-02-15T23:24:50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00" w:author="ws" w:date="2023-02-15T23:24:50Z"/>
          <w:rFonts w:hint="default" w:ascii="Open Sans" w:hAnsi="Open Sans" w:eastAsia="Open Sans" w:cs="Open Sans"/>
          <w:i w:val="0"/>
          <w:iCs w:val="0"/>
          <w:caps w:val="0"/>
          <w:color w:val="000000"/>
          <w:spacing w:val="0"/>
          <w:sz w:val="21"/>
          <w:szCs w:val="21"/>
        </w:rPr>
      </w:pPr>
      <w:ins w:id="1901" w:author="ws" w:date="2023-02-15T23:24:50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02" w:author="ws" w:date="2023-02-15T23:24:50Z"/>
          <w:rFonts w:hint="default" w:ascii="Open Sans" w:hAnsi="Open Sans" w:eastAsia="Open Sans" w:cs="Open Sans"/>
          <w:i w:val="0"/>
          <w:iCs w:val="0"/>
          <w:caps w:val="0"/>
          <w:color w:val="000000"/>
          <w:spacing w:val="0"/>
          <w:sz w:val="21"/>
          <w:szCs w:val="21"/>
        </w:rPr>
      </w:pPr>
      <w:ins w:id="1903" w:author="ws" w:date="2023-02-15T23:24:50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04" w:author="ws" w:date="2023-02-15T23:24:50Z"/>
          <w:rFonts w:hint="default" w:ascii="Open Sans" w:hAnsi="Open Sans" w:eastAsia="Open Sans" w:cs="Open Sans"/>
          <w:i w:val="0"/>
          <w:iCs w:val="0"/>
          <w:caps w:val="0"/>
          <w:color w:val="000000"/>
          <w:spacing w:val="0"/>
          <w:sz w:val="21"/>
          <w:szCs w:val="21"/>
        </w:rPr>
      </w:pPr>
      <w:ins w:id="1905" w:author="ws" w:date="2023-02-15T23:24:50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06" w:author="ws" w:date="2023-02-15T23:24:50Z"/>
          <w:rFonts w:hint="default" w:ascii="Open Sans" w:hAnsi="Open Sans" w:eastAsia="Open Sans" w:cs="Open Sans"/>
          <w:i w:val="0"/>
          <w:iCs w:val="0"/>
          <w:caps w:val="0"/>
          <w:color w:val="000000"/>
          <w:spacing w:val="0"/>
          <w:sz w:val="21"/>
          <w:szCs w:val="21"/>
        </w:rPr>
      </w:pPr>
      <w:ins w:id="1907" w:author="ws" w:date="2023-02-15T23:24:50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08" w:author="ws" w:date="2023-02-15T23:24:50Z"/>
          <w:rFonts w:hint="default" w:ascii="Open Sans" w:hAnsi="Open Sans" w:eastAsia="Open Sans" w:cs="Open Sans"/>
          <w:i w:val="0"/>
          <w:iCs w:val="0"/>
          <w:caps w:val="0"/>
          <w:color w:val="000000"/>
          <w:spacing w:val="0"/>
          <w:sz w:val="21"/>
          <w:szCs w:val="21"/>
        </w:rPr>
      </w:pPr>
      <w:ins w:id="1909" w:author="ws" w:date="2023-02-15T23:24:50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10" w:author="ws" w:date="2023-02-15T23:24:50Z"/>
          <w:rFonts w:hint="default" w:ascii="Open Sans" w:hAnsi="Open Sans" w:eastAsia="Open Sans" w:cs="Open Sans"/>
          <w:i w:val="0"/>
          <w:iCs w:val="0"/>
          <w:caps w:val="0"/>
          <w:color w:val="000000"/>
          <w:spacing w:val="0"/>
          <w:sz w:val="21"/>
          <w:szCs w:val="21"/>
        </w:rPr>
      </w:pPr>
      <w:ins w:id="1911" w:author="ws" w:date="2023-02-15T23:24:50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12" w:author="ws" w:date="2023-02-15T23:24:50Z"/>
          <w:rFonts w:hint="default" w:ascii="Open Sans" w:hAnsi="Open Sans" w:eastAsia="Open Sans" w:cs="Open Sans"/>
          <w:i w:val="0"/>
          <w:iCs w:val="0"/>
          <w:caps w:val="0"/>
          <w:color w:val="000000"/>
          <w:spacing w:val="0"/>
          <w:sz w:val="21"/>
          <w:szCs w:val="21"/>
        </w:rPr>
      </w:pPr>
      <w:ins w:id="1913" w:author="ws" w:date="2023-02-15T23:24:50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14" w:author="ws" w:date="2023-02-15T23:24:50Z"/>
          <w:rFonts w:hint="default" w:ascii="Open Sans" w:hAnsi="Open Sans" w:eastAsia="Open Sans" w:cs="Open Sans"/>
          <w:i w:val="0"/>
          <w:iCs w:val="0"/>
          <w:caps w:val="0"/>
          <w:color w:val="000000"/>
          <w:spacing w:val="0"/>
          <w:sz w:val="21"/>
          <w:szCs w:val="21"/>
        </w:rPr>
      </w:pPr>
      <w:ins w:id="1915" w:author="ws" w:date="2023-02-15T23:24:50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16" w:author="ws" w:date="2023-02-15T23:24:50Z"/>
          <w:rFonts w:hint="default" w:ascii="Open Sans" w:hAnsi="Open Sans" w:eastAsia="Open Sans" w:cs="Open Sans"/>
          <w:i w:val="0"/>
          <w:iCs w:val="0"/>
          <w:caps w:val="0"/>
          <w:color w:val="000000"/>
          <w:spacing w:val="0"/>
          <w:sz w:val="21"/>
          <w:szCs w:val="21"/>
        </w:rPr>
      </w:pPr>
      <w:ins w:id="1917" w:author="ws" w:date="2023-02-15T23:24:50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18" w:author="ws" w:date="2023-02-15T23:24:50Z"/>
          <w:rFonts w:hint="default" w:ascii="Open Sans" w:hAnsi="Open Sans" w:eastAsia="Open Sans" w:cs="Open Sans"/>
          <w:i w:val="0"/>
          <w:iCs w:val="0"/>
          <w:caps w:val="0"/>
          <w:color w:val="000000"/>
          <w:spacing w:val="0"/>
          <w:sz w:val="21"/>
          <w:szCs w:val="21"/>
        </w:rPr>
      </w:pPr>
      <w:ins w:id="1919" w:author="ws" w:date="2023-02-15T23:24:50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20" w:author="ws" w:date="2023-02-15T23:24:50Z"/>
          <w:rFonts w:hint="default" w:ascii="Open Sans" w:hAnsi="Open Sans" w:eastAsia="Open Sans" w:cs="Open Sans"/>
          <w:i w:val="0"/>
          <w:iCs w:val="0"/>
          <w:caps w:val="0"/>
          <w:color w:val="000000"/>
          <w:spacing w:val="0"/>
          <w:sz w:val="21"/>
          <w:szCs w:val="21"/>
        </w:rPr>
      </w:pPr>
      <w:ins w:id="1921" w:author="ws" w:date="2023-02-15T23:24:50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22" w:author="ws" w:date="2023-02-15T23:24:50Z"/>
          <w:rFonts w:hint="default" w:ascii="Open Sans" w:hAnsi="Open Sans" w:eastAsia="Open Sans" w:cs="Open Sans"/>
          <w:i w:val="0"/>
          <w:iCs w:val="0"/>
          <w:caps w:val="0"/>
          <w:color w:val="000000"/>
          <w:spacing w:val="0"/>
          <w:sz w:val="21"/>
          <w:szCs w:val="21"/>
        </w:rPr>
      </w:pPr>
      <w:ins w:id="1923" w:author="ws" w:date="2023-02-15T23:24:50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24" w:author="ws" w:date="2023-02-15T23:24:50Z"/>
          <w:rFonts w:hint="default" w:ascii="Open Sans" w:hAnsi="Open Sans" w:eastAsia="Open Sans" w:cs="Open Sans"/>
          <w:i w:val="0"/>
          <w:iCs w:val="0"/>
          <w:caps w:val="0"/>
          <w:color w:val="000000"/>
          <w:spacing w:val="0"/>
          <w:sz w:val="21"/>
          <w:szCs w:val="21"/>
        </w:rPr>
      </w:pPr>
      <w:ins w:id="1925" w:author="ws" w:date="2023-02-15T23:24:50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26" w:author="ws" w:date="2023-02-15T23:24:50Z"/>
          <w:rFonts w:hint="default" w:ascii="Open Sans" w:hAnsi="Open Sans" w:eastAsia="Open Sans" w:cs="Open Sans"/>
          <w:i w:val="0"/>
          <w:iCs w:val="0"/>
          <w:caps w:val="0"/>
          <w:color w:val="000000"/>
          <w:spacing w:val="0"/>
          <w:sz w:val="21"/>
          <w:szCs w:val="21"/>
        </w:rPr>
      </w:pPr>
      <w:ins w:id="1927" w:author="ws" w:date="2023-02-15T23:24:50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28" w:author="ws" w:date="2023-02-15T23:24:50Z"/>
          <w:rFonts w:hint="default" w:ascii="Open Sans" w:hAnsi="Open Sans" w:eastAsia="Open Sans" w:cs="Open Sans"/>
          <w:i w:val="0"/>
          <w:iCs w:val="0"/>
          <w:caps w:val="0"/>
          <w:color w:val="000000"/>
          <w:spacing w:val="0"/>
          <w:sz w:val="21"/>
          <w:szCs w:val="21"/>
        </w:rPr>
      </w:pPr>
      <w:ins w:id="1929" w:author="ws" w:date="2023-02-15T23:24:50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30" w:author="ws" w:date="2023-02-15T23:24:50Z"/>
          <w:rFonts w:hint="default" w:ascii="Open Sans" w:hAnsi="Open Sans" w:eastAsia="Open Sans" w:cs="Open Sans"/>
          <w:i w:val="0"/>
          <w:iCs w:val="0"/>
          <w:caps w:val="0"/>
          <w:color w:val="000000"/>
          <w:spacing w:val="0"/>
          <w:sz w:val="21"/>
          <w:szCs w:val="21"/>
        </w:rPr>
      </w:pPr>
      <w:ins w:id="1931" w:author="ws" w:date="2023-02-15T23:24:50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32" w:author="ws" w:date="2023-02-15T23:24:50Z"/>
          <w:rFonts w:hint="default" w:ascii="Open Sans" w:hAnsi="Open Sans" w:eastAsia="Open Sans" w:cs="Open Sans"/>
          <w:i w:val="0"/>
          <w:iCs w:val="0"/>
          <w:caps w:val="0"/>
          <w:color w:val="000000"/>
          <w:spacing w:val="0"/>
          <w:sz w:val="21"/>
          <w:szCs w:val="21"/>
        </w:rPr>
      </w:pPr>
      <w:ins w:id="1933" w:author="ws" w:date="2023-02-15T23:24:50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34" w:author="ws" w:date="2023-02-15T23:24:50Z"/>
          <w:rFonts w:hint="default" w:ascii="Open Sans" w:hAnsi="Open Sans" w:eastAsia="Open Sans" w:cs="Open Sans"/>
          <w:i w:val="0"/>
          <w:iCs w:val="0"/>
          <w:caps w:val="0"/>
          <w:color w:val="000000"/>
          <w:spacing w:val="0"/>
          <w:sz w:val="21"/>
          <w:szCs w:val="21"/>
        </w:rPr>
      </w:pPr>
      <w:ins w:id="1935" w:author="ws" w:date="2023-02-15T23:24:50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36" w:author="ws" w:date="2023-02-15T23:24:50Z"/>
          <w:rFonts w:hint="default" w:ascii="Open Sans" w:hAnsi="Open Sans" w:eastAsia="Open Sans" w:cs="Open Sans"/>
          <w:i w:val="0"/>
          <w:iCs w:val="0"/>
          <w:caps w:val="0"/>
          <w:color w:val="000000"/>
          <w:spacing w:val="0"/>
          <w:sz w:val="21"/>
          <w:szCs w:val="21"/>
        </w:rPr>
      </w:pPr>
      <w:ins w:id="1937" w:author="ws" w:date="2023-02-15T23:24:50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38" w:author="ws" w:date="2023-02-15T23:24:50Z"/>
          <w:rFonts w:hint="default" w:ascii="Open Sans" w:hAnsi="Open Sans" w:eastAsia="Open Sans" w:cs="Open Sans"/>
          <w:i w:val="0"/>
          <w:iCs w:val="0"/>
          <w:caps w:val="0"/>
          <w:color w:val="000000"/>
          <w:spacing w:val="0"/>
          <w:sz w:val="21"/>
          <w:szCs w:val="21"/>
        </w:rPr>
      </w:pPr>
      <w:ins w:id="1939" w:author="ws" w:date="2023-02-15T23:24:50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40" w:author="ws" w:date="2023-02-15T23:24:50Z"/>
          <w:rFonts w:hint="default" w:ascii="Open Sans" w:hAnsi="Open Sans" w:eastAsia="Open Sans" w:cs="Open Sans"/>
          <w:i w:val="0"/>
          <w:iCs w:val="0"/>
          <w:caps w:val="0"/>
          <w:color w:val="000000"/>
          <w:spacing w:val="0"/>
          <w:sz w:val="21"/>
          <w:szCs w:val="21"/>
        </w:rPr>
      </w:pPr>
      <w:ins w:id="1941" w:author="ws" w:date="2023-02-15T23:24:50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42" w:author="ws" w:date="2023-02-15T23:24:50Z"/>
          <w:rFonts w:hint="default" w:ascii="Open Sans" w:hAnsi="Open Sans" w:eastAsia="Open Sans" w:cs="Open Sans"/>
          <w:i w:val="0"/>
          <w:iCs w:val="0"/>
          <w:caps w:val="0"/>
          <w:color w:val="000000"/>
          <w:spacing w:val="0"/>
          <w:sz w:val="21"/>
          <w:szCs w:val="21"/>
        </w:rPr>
      </w:pPr>
      <w:ins w:id="1943" w:author="ws" w:date="2023-02-15T23:24:50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44" w:author="ws" w:date="2023-02-15T23:24:50Z"/>
          <w:rFonts w:hint="default" w:ascii="Open Sans" w:hAnsi="Open Sans" w:eastAsia="Open Sans" w:cs="Open Sans"/>
          <w:i w:val="0"/>
          <w:iCs w:val="0"/>
          <w:caps w:val="0"/>
          <w:color w:val="000000"/>
          <w:spacing w:val="0"/>
          <w:sz w:val="21"/>
          <w:szCs w:val="21"/>
        </w:rPr>
      </w:pPr>
      <w:ins w:id="1945" w:author="ws" w:date="2023-02-15T23:24:50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46" w:author="ws" w:date="2023-02-15T23:24:50Z"/>
          <w:rFonts w:hint="default" w:ascii="Open Sans" w:hAnsi="Open Sans" w:eastAsia="Open Sans" w:cs="Open Sans"/>
          <w:i w:val="0"/>
          <w:iCs w:val="0"/>
          <w:caps w:val="0"/>
          <w:color w:val="000000"/>
          <w:spacing w:val="0"/>
          <w:sz w:val="21"/>
          <w:szCs w:val="21"/>
        </w:rPr>
      </w:pPr>
      <w:ins w:id="1947" w:author="ws" w:date="2023-02-15T23:24:50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48" w:author="ws" w:date="2023-02-15T23:24:50Z"/>
          <w:rFonts w:hint="default" w:ascii="Open Sans" w:hAnsi="Open Sans" w:eastAsia="Open Sans" w:cs="Open Sans"/>
          <w:i w:val="0"/>
          <w:iCs w:val="0"/>
          <w:caps w:val="0"/>
          <w:color w:val="000000"/>
          <w:spacing w:val="0"/>
          <w:sz w:val="21"/>
          <w:szCs w:val="21"/>
        </w:rPr>
      </w:pPr>
      <w:ins w:id="1949" w:author="ws" w:date="2023-02-15T23:24:50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50" w:author="ws" w:date="2023-02-15T23:24:50Z"/>
          <w:rFonts w:hint="default" w:ascii="Open Sans" w:hAnsi="Open Sans" w:eastAsia="Open Sans" w:cs="Open Sans"/>
          <w:i w:val="0"/>
          <w:iCs w:val="0"/>
          <w:caps w:val="0"/>
          <w:color w:val="000000"/>
          <w:spacing w:val="0"/>
          <w:sz w:val="21"/>
          <w:szCs w:val="21"/>
        </w:rPr>
      </w:pPr>
      <w:ins w:id="1951" w:author="ws" w:date="2023-02-15T23:24:50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52" w:author="ws" w:date="2023-02-15T23:24:50Z"/>
          <w:rFonts w:hint="default" w:ascii="Open Sans" w:hAnsi="Open Sans" w:eastAsia="Open Sans" w:cs="Open Sans"/>
          <w:i w:val="0"/>
          <w:iCs w:val="0"/>
          <w:caps w:val="0"/>
          <w:color w:val="000000"/>
          <w:spacing w:val="0"/>
          <w:sz w:val="21"/>
          <w:szCs w:val="21"/>
        </w:rPr>
      </w:pPr>
      <w:ins w:id="1953" w:author="ws" w:date="2023-02-15T23:24:50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54" w:author="ws" w:date="2023-02-15T23:24:50Z"/>
          <w:rFonts w:hint="default" w:ascii="Open Sans" w:hAnsi="Open Sans" w:eastAsia="Open Sans" w:cs="Open Sans"/>
          <w:i w:val="0"/>
          <w:iCs w:val="0"/>
          <w:caps w:val="0"/>
          <w:color w:val="000000"/>
          <w:spacing w:val="0"/>
          <w:sz w:val="21"/>
          <w:szCs w:val="21"/>
        </w:rPr>
      </w:pPr>
      <w:ins w:id="1955" w:author="ws" w:date="2023-02-15T23:24:50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56" w:author="ws" w:date="2023-02-15T23:24:50Z"/>
          <w:rFonts w:hint="default" w:ascii="Open Sans" w:hAnsi="Open Sans" w:eastAsia="Open Sans" w:cs="Open Sans"/>
          <w:i w:val="0"/>
          <w:iCs w:val="0"/>
          <w:caps w:val="0"/>
          <w:color w:val="000000"/>
          <w:spacing w:val="0"/>
          <w:sz w:val="21"/>
          <w:szCs w:val="21"/>
        </w:rPr>
      </w:pPr>
      <w:ins w:id="1957" w:author="ws" w:date="2023-02-15T23:24:50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58" w:author="ws" w:date="2023-02-15T23:24:50Z"/>
          <w:rFonts w:hint="default" w:ascii="Open Sans" w:hAnsi="Open Sans" w:eastAsia="Open Sans" w:cs="Open Sans"/>
          <w:i w:val="0"/>
          <w:iCs w:val="0"/>
          <w:caps w:val="0"/>
          <w:color w:val="000000"/>
          <w:spacing w:val="0"/>
          <w:sz w:val="21"/>
          <w:szCs w:val="21"/>
        </w:rPr>
      </w:pPr>
      <w:ins w:id="1959" w:author="ws" w:date="2023-02-15T23:24:50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60" w:author="ws" w:date="2023-02-15T23:24:50Z"/>
          <w:rFonts w:hint="default" w:ascii="Open Sans" w:hAnsi="Open Sans" w:eastAsia="Open Sans" w:cs="Open Sans"/>
          <w:i w:val="0"/>
          <w:iCs w:val="0"/>
          <w:caps w:val="0"/>
          <w:color w:val="000000"/>
          <w:spacing w:val="0"/>
          <w:sz w:val="21"/>
          <w:szCs w:val="21"/>
        </w:rPr>
      </w:pPr>
      <w:ins w:id="1961" w:author="ws" w:date="2023-02-15T23:24:50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62" w:author="ws" w:date="2023-02-15T23:24:50Z"/>
          <w:rFonts w:hint="default" w:ascii="Open Sans" w:hAnsi="Open Sans" w:eastAsia="Open Sans" w:cs="Open Sans"/>
          <w:i w:val="0"/>
          <w:iCs w:val="0"/>
          <w:caps w:val="0"/>
          <w:color w:val="000000"/>
          <w:spacing w:val="0"/>
          <w:sz w:val="21"/>
          <w:szCs w:val="21"/>
        </w:rPr>
      </w:pPr>
      <w:ins w:id="1963" w:author="ws" w:date="2023-02-15T23:24:50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64" w:author="ws" w:date="2023-02-15T23:24:50Z"/>
          <w:rFonts w:hint="default" w:ascii="Open Sans" w:hAnsi="Open Sans" w:eastAsia="Open Sans" w:cs="Open Sans"/>
          <w:i w:val="0"/>
          <w:iCs w:val="0"/>
          <w:caps w:val="0"/>
          <w:color w:val="000000"/>
          <w:spacing w:val="0"/>
          <w:sz w:val="21"/>
          <w:szCs w:val="21"/>
        </w:rPr>
      </w:pPr>
      <w:ins w:id="1965" w:author="ws" w:date="2023-02-15T23:24:50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66" w:author="ws" w:date="2023-02-15T23:24:50Z"/>
          <w:rFonts w:hint="default" w:ascii="Open Sans" w:hAnsi="Open Sans" w:eastAsia="Open Sans" w:cs="Open Sans"/>
          <w:i w:val="0"/>
          <w:iCs w:val="0"/>
          <w:caps w:val="0"/>
          <w:color w:val="000000"/>
          <w:spacing w:val="0"/>
          <w:sz w:val="21"/>
          <w:szCs w:val="21"/>
        </w:rPr>
      </w:pPr>
      <w:ins w:id="1967" w:author="ws" w:date="2023-02-15T23:24:50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68" w:author="ws" w:date="2023-02-15T23:24:50Z"/>
          <w:rFonts w:hint="default" w:ascii="Open Sans" w:hAnsi="Open Sans" w:eastAsia="Open Sans" w:cs="Open Sans"/>
          <w:i w:val="0"/>
          <w:iCs w:val="0"/>
          <w:caps w:val="0"/>
          <w:color w:val="000000"/>
          <w:spacing w:val="0"/>
          <w:sz w:val="21"/>
          <w:szCs w:val="21"/>
        </w:rPr>
      </w:pPr>
      <w:ins w:id="1969" w:author="ws" w:date="2023-02-15T23:24:50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70" w:author="ws" w:date="2023-02-15T23:24:50Z"/>
          <w:rFonts w:hint="default" w:ascii="Open Sans" w:hAnsi="Open Sans" w:eastAsia="Open Sans" w:cs="Open Sans"/>
          <w:i w:val="0"/>
          <w:iCs w:val="0"/>
          <w:caps w:val="0"/>
          <w:color w:val="000000"/>
          <w:spacing w:val="0"/>
          <w:sz w:val="21"/>
          <w:szCs w:val="21"/>
        </w:rPr>
      </w:pPr>
      <w:ins w:id="1971" w:author="ws" w:date="2023-02-15T23:24:50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72" w:author="ws" w:date="2023-02-15T23:24:50Z"/>
          <w:rFonts w:hint="default" w:ascii="Open Sans" w:hAnsi="Open Sans" w:eastAsia="Open Sans" w:cs="Open Sans"/>
          <w:i w:val="0"/>
          <w:iCs w:val="0"/>
          <w:caps w:val="0"/>
          <w:color w:val="000000"/>
          <w:spacing w:val="0"/>
          <w:sz w:val="21"/>
          <w:szCs w:val="21"/>
        </w:rPr>
      </w:pPr>
      <w:ins w:id="1973" w:author="ws" w:date="2023-02-15T23:24:50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74" w:author="ws" w:date="2023-02-15T23:24:50Z"/>
          <w:rFonts w:hint="default" w:ascii="Open Sans" w:hAnsi="Open Sans" w:eastAsia="Open Sans" w:cs="Open Sans"/>
          <w:i w:val="0"/>
          <w:iCs w:val="0"/>
          <w:caps w:val="0"/>
          <w:color w:val="000000"/>
          <w:spacing w:val="0"/>
          <w:sz w:val="21"/>
          <w:szCs w:val="21"/>
        </w:rPr>
      </w:pPr>
      <w:ins w:id="1975" w:author="ws" w:date="2023-02-15T23:24:50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76" w:author="ws" w:date="2023-02-15T23:24:50Z"/>
          <w:rFonts w:hint="default" w:ascii="Open Sans" w:hAnsi="Open Sans" w:eastAsia="Open Sans" w:cs="Open Sans"/>
          <w:i w:val="0"/>
          <w:iCs w:val="0"/>
          <w:caps w:val="0"/>
          <w:color w:val="000000"/>
          <w:spacing w:val="0"/>
          <w:sz w:val="21"/>
          <w:szCs w:val="21"/>
        </w:rPr>
      </w:pPr>
      <w:ins w:id="1977" w:author="ws" w:date="2023-02-15T23:24:50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78" w:author="ws" w:date="2023-02-15T23:24:50Z"/>
          <w:rFonts w:hint="default" w:ascii="Open Sans" w:hAnsi="Open Sans" w:eastAsia="Open Sans" w:cs="Open Sans"/>
          <w:i w:val="0"/>
          <w:iCs w:val="0"/>
          <w:caps w:val="0"/>
          <w:color w:val="000000"/>
          <w:spacing w:val="0"/>
          <w:sz w:val="21"/>
          <w:szCs w:val="21"/>
        </w:rPr>
      </w:pPr>
      <w:ins w:id="1979" w:author="ws" w:date="2023-02-15T23:24:50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80" w:author="ws" w:date="2023-02-15T23:24:50Z"/>
          <w:rFonts w:hint="default" w:ascii="Open Sans" w:hAnsi="Open Sans" w:eastAsia="Open Sans" w:cs="Open Sans"/>
          <w:i w:val="0"/>
          <w:iCs w:val="0"/>
          <w:caps w:val="0"/>
          <w:color w:val="000000"/>
          <w:spacing w:val="0"/>
          <w:sz w:val="21"/>
          <w:szCs w:val="21"/>
        </w:rPr>
      </w:pPr>
      <w:ins w:id="1981" w:author="ws" w:date="2023-02-15T23:24:50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82" w:author="ws" w:date="2023-02-15T23:24:50Z"/>
          <w:rFonts w:hint="default" w:ascii="Open Sans" w:hAnsi="Open Sans" w:eastAsia="Open Sans" w:cs="Open Sans"/>
          <w:i w:val="0"/>
          <w:iCs w:val="0"/>
          <w:caps w:val="0"/>
          <w:color w:val="000000"/>
          <w:spacing w:val="0"/>
          <w:sz w:val="21"/>
          <w:szCs w:val="21"/>
        </w:rPr>
      </w:pPr>
      <w:ins w:id="1983" w:author="ws" w:date="2023-02-15T23:24:50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84" w:author="ws" w:date="2023-02-15T23:24:50Z"/>
          <w:rFonts w:hint="default" w:ascii="Open Sans" w:hAnsi="Open Sans" w:eastAsia="Open Sans" w:cs="Open Sans"/>
          <w:i w:val="0"/>
          <w:iCs w:val="0"/>
          <w:caps w:val="0"/>
          <w:color w:val="000000"/>
          <w:spacing w:val="0"/>
          <w:sz w:val="21"/>
          <w:szCs w:val="21"/>
        </w:rPr>
      </w:pPr>
      <w:ins w:id="1985" w:author="ws" w:date="2023-02-15T23:24:50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86" w:author="ws" w:date="2023-02-15T23:24:50Z"/>
          <w:rFonts w:hint="default" w:ascii="Open Sans" w:hAnsi="Open Sans" w:eastAsia="Open Sans" w:cs="Open Sans"/>
          <w:i w:val="0"/>
          <w:iCs w:val="0"/>
          <w:caps w:val="0"/>
          <w:color w:val="000000"/>
          <w:spacing w:val="0"/>
          <w:sz w:val="21"/>
          <w:szCs w:val="21"/>
        </w:rPr>
      </w:pPr>
      <w:ins w:id="1987" w:author="ws" w:date="2023-02-15T23:24:50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88" w:author="ws" w:date="2023-02-15T23:24:50Z"/>
          <w:rFonts w:hint="default" w:ascii="Open Sans" w:hAnsi="Open Sans" w:eastAsia="Open Sans" w:cs="Open Sans"/>
          <w:i w:val="0"/>
          <w:iCs w:val="0"/>
          <w:caps w:val="0"/>
          <w:color w:val="000000"/>
          <w:spacing w:val="0"/>
          <w:sz w:val="21"/>
          <w:szCs w:val="21"/>
        </w:rPr>
      </w:pPr>
      <w:ins w:id="1989" w:author="ws" w:date="2023-02-15T23:24:50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90" w:author="ws" w:date="2023-02-15T23:24:50Z"/>
          <w:rFonts w:hint="default" w:ascii="Open Sans" w:hAnsi="Open Sans" w:eastAsia="Open Sans" w:cs="Open Sans"/>
          <w:i w:val="0"/>
          <w:iCs w:val="0"/>
          <w:caps w:val="0"/>
          <w:color w:val="000000"/>
          <w:spacing w:val="0"/>
          <w:sz w:val="21"/>
          <w:szCs w:val="21"/>
        </w:rPr>
      </w:pPr>
      <w:ins w:id="1991" w:author="ws" w:date="2023-02-15T23:24:50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92" w:author="ws" w:date="2023-02-15T23:24:50Z"/>
          <w:rFonts w:hint="default" w:ascii="Open Sans" w:hAnsi="Open Sans" w:eastAsia="Open Sans" w:cs="Open Sans"/>
          <w:i w:val="0"/>
          <w:iCs w:val="0"/>
          <w:caps w:val="0"/>
          <w:color w:val="000000"/>
          <w:spacing w:val="0"/>
          <w:sz w:val="21"/>
          <w:szCs w:val="21"/>
        </w:rPr>
      </w:pPr>
      <w:ins w:id="1993" w:author="ws" w:date="2023-02-15T23:24:50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94" w:author="ws" w:date="2023-02-15T23:24:50Z"/>
          <w:rFonts w:hint="default" w:ascii="Open Sans" w:hAnsi="Open Sans" w:eastAsia="Open Sans" w:cs="Open Sans"/>
          <w:i w:val="0"/>
          <w:iCs w:val="0"/>
          <w:caps w:val="0"/>
          <w:color w:val="000000"/>
          <w:spacing w:val="0"/>
          <w:sz w:val="21"/>
          <w:szCs w:val="21"/>
        </w:rPr>
      </w:pPr>
      <w:ins w:id="1995" w:author="ws" w:date="2023-02-15T23:24:50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96" w:author="ws" w:date="2023-02-15T23:24:50Z"/>
          <w:rFonts w:hint="default" w:ascii="Open Sans" w:hAnsi="Open Sans" w:eastAsia="Open Sans" w:cs="Open Sans"/>
          <w:i w:val="0"/>
          <w:iCs w:val="0"/>
          <w:caps w:val="0"/>
          <w:color w:val="000000"/>
          <w:spacing w:val="0"/>
          <w:sz w:val="21"/>
          <w:szCs w:val="21"/>
        </w:rPr>
      </w:pPr>
      <w:ins w:id="1997" w:author="ws" w:date="2023-02-15T23:24:50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1998" w:author="ws" w:date="2023-02-15T23:24:50Z"/>
          <w:rFonts w:hint="default" w:ascii="Open Sans" w:hAnsi="Open Sans" w:eastAsia="Open Sans" w:cs="Open Sans"/>
          <w:i w:val="0"/>
          <w:iCs w:val="0"/>
          <w:caps w:val="0"/>
          <w:color w:val="000000"/>
          <w:spacing w:val="0"/>
          <w:sz w:val="21"/>
          <w:szCs w:val="21"/>
        </w:rPr>
      </w:pPr>
      <w:ins w:id="1999" w:author="ws" w:date="2023-02-15T23:24:50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00" w:author="ws" w:date="2023-02-15T23:24:50Z"/>
          <w:rFonts w:hint="default" w:ascii="Open Sans" w:hAnsi="Open Sans" w:eastAsia="Open Sans" w:cs="Open Sans"/>
          <w:i w:val="0"/>
          <w:iCs w:val="0"/>
          <w:caps w:val="0"/>
          <w:color w:val="000000"/>
          <w:spacing w:val="0"/>
          <w:sz w:val="21"/>
          <w:szCs w:val="21"/>
        </w:rPr>
      </w:pPr>
      <w:ins w:id="2001" w:author="ws" w:date="2023-02-15T23:24:50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02" w:author="ws" w:date="2023-02-15T23:24:50Z"/>
          <w:rFonts w:hint="eastAsia" w:ascii="Open Sans" w:hAnsi="Open Sans" w:eastAsia="SimSun" w:cs="Open Sans"/>
          <w:i w:val="0"/>
          <w:iCs w:val="0"/>
          <w:caps w:val="0"/>
          <w:color w:val="000000"/>
          <w:spacing w:val="0"/>
          <w:sz w:val="21"/>
          <w:szCs w:val="21"/>
          <w:lang w:eastAsia="zh-CN"/>
        </w:rPr>
      </w:pPr>
      <w:ins w:id="2003" w:author="ws" w:date="2023-02-15T23:24:50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04" w:author="ws" w:date="2023-02-15T23:24:50Z"/>
          <w:rFonts w:hint="default" w:ascii="Open Sans" w:hAnsi="Open Sans" w:eastAsia="Open Sans" w:cs="Open Sans"/>
          <w:i w:val="0"/>
          <w:iCs w:val="0"/>
          <w:caps w:val="0"/>
          <w:color w:val="000000"/>
          <w:spacing w:val="0"/>
          <w:sz w:val="21"/>
          <w:szCs w:val="21"/>
        </w:rPr>
      </w:pPr>
      <w:ins w:id="2005" w:author="ws" w:date="2023-02-15T23:24:50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06" w:author="ws" w:date="2023-02-15T23:24:50Z"/>
          <w:rFonts w:hint="default" w:ascii="Open Sans" w:hAnsi="Open Sans" w:eastAsia="Open Sans" w:cs="Open Sans"/>
          <w:i w:val="0"/>
          <w:iCs w:val="0"/>
          <w:caps w:val="0"/>
          <w:color w:val="000000"/>
          <w:spacing w:val="0"/>
          <w:sz w:val="21"/>
          <w:szCs w:val="21"/>
        </w:rPr>
      </w:pPr>
      <w:ins w:id="2007" w:author="ws" w:date="2023-02-15T23:24:50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2008" w:author="ws" w:date="2023-02-15T23:24:50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09" w:author="ws" w:date="2023-02-15T23:24:50Z"/>
          <w:rFonts w:ascii="Open Sans" w:hAnsi="Open Sans" w:eastAsia="Open Sans" w:cs="Open Sans"/>
          <w:i w:val="0"/>
          <w:iCs w:val="0"/>
          <w:caps w:val="0"/>
          <w:color w:val="000000"/>
          <w:spacing w:val="0"/>
          <w:sz w:val="21"/>
          <w:szCs w:val="21"/>
        </w:rPr>
      </w:pPr>
      <w:ins w:id="2010" w:author="ws" w:date="2023-02-15T23:24:50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11" w:author="ws" w:date="2023-02-15T23:24:50Z"/>
          <w:rFonts w:hint="default" w:ascii="Open Sans" w:hAnsi="Open Sans" w:eastAsia="Open Sans" w:cs="Open Sans"/>
          <w:i w:val="0"/>
          <w:iCs w:val="0"/>
          <w:caps w:val="0"/>
          <w:color w:val="000000"/>
          <w:spacing w:val="0"/>
          <w:sz w:val="21"/>
          <w:szCs w:val="21"/>
        </w:rPr>
      </w:pPr>
      <w:ins w:id="2012" w:author="ws" w:date="2023-02-15T23:24:50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13" w:author="ws" w:date="2023-02-15T23:24:50Z"/>
          <w:rFonts w:hint="default" w:ascii="Open Sans" w:hAnsi="Open Sans" w:eastAsia="Open Sans" w:cs="Open Sans"/>
          <w:i w:val="0"/>
          <w:iCs w:val="0"/>
          <w:caps w:val="0"/>
          <w:color w:val="000000"/>
          <w:spacing w:val="0"/>
          <w:sz w:val="21"/>
          <w:szCs w:val="21"/>
        </w:rPr>
      </w:pPr>
      <w:ins w:id="2014" w:author="ws" w:date="2023-02-15T23:24:50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15" w:author="ws" w:date="2023-02-15T23:24:50Z"/>
          <w:rFonts w:hint="default" w:ascii="Open Sans" w:hAnsi="Open Sans" w:eastAsia="Open Sans" w:cs="Open Sans"/>
          <w:i w:val="0"/>
          <w:iCs w:val="0"/>
          <w:caps w:val="0"/>
          <w:color w:val="000000"/>
          <w:spacing w:val="0"/>
          <w:sz w:val="21"/>
          <w:szCs w:val="21"/>
        </w:rPr>
      </w:pPr>
      <w:ins w:id="2016" w:author="ws" w:date="2023-02-15T23:24:50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17" w:author="ws" w:date="2023-02-15T23:24:50Z"/>
          <w:rFonts w:hint="default" w:ascii="Open Sans" w:hAnsi="Open Sans" w:eastAsia="Open Sans" w:cs="Open Sans"/>
          <w:i w:val="0"/>
          <w:iCs w:val="0"/>
          <w:caps w:val="0"/>
          <w:color w:val="000000"/>
          <w:spacing w:val="0"/>
          <w:sz w:val="21"/>
          <w:szCs w:val="21"/>
        </w:rPr>
      </w:pPr>
      <w:ins w:id="2018" w:author="ws" w:date="2023-02-15T23:24:50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19" w:author="ws" w:date="2023-02-15T23:24:50Z"/>
          <w:rFonts w:hint="default" w:ascii="Open Sans" w:hAnsi="Open Sans" w:eastAsia="Open Sans" w:cs="Open Sans"/>
          <w:i w:val="0"/>
          <w:iCs w:val="0"/>
          <w:caps w:val="0"/>
          <w:color w:val="000000"/>
          <w:spacing w:val="0"/>
          <w:sz w:val="21"/>
          <w:szCs w:val="21"/>
        </w:rPr>
      </w:pPr>
      <w:ins w:id="2020" w:author="ws" w:date="2023-02-15T23:24:50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21" w:author="ws" w:date="2023-02-15T23:24:50Z"/>
          <w:rFonts w:hint="default" w:ascii="Open Sans" w:hAnsi="Open Sans" w:eastAsia="Open Sans" w:cs="Open Sans"/>
          <w:i w:val="0"/>
          <w:iCs w:val="0"/>
          <w:caps w:val="0"/>
          <w:color w:val="000000"/>
          <w:spacing w:val="0"/>
          <w:sz w:val="21"/>
          <w:szCs w:val="21"/>
        </w:rPr>
      </w:pPr>
      <w:ins w:id="2022" w:author="ws" w:date="2023-02-15T23:24:50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23" w:author="ws" w:date="2023-02-15T23:24:50Z"/>
          <w:rFonts w:hint="default" w:ascii="Open Sans" w:hAnsi="Open Sans" w:eastAsia="Open Sans" w:cs="Open Sans"/>
          <w:i w:val="0"/>
          <w:iCs w:val="0"/>
          <w:caps w:val="0"/>
          <w:color w:val="000000"/>
          <w:spacing w:val="0"/>
          <w:sz w:val="21"/>
          <w:szCs w:val="21"/>
        </w:rPr>
      </w:pPr>
      <w:ins w:id="2024" w:author="ws" w:date="2023-02-15T23:24:50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25" w:author="ws" w:date="2023-02-15T23:24:50Z"/>
          <w:rFonts w:hint="default" w:ascii="Open Sans" w:hAnsi="Open Sans" w:eastAsia="Open Sans" w:cs="Open Sans"/>
          <w:i w:val="0"/>
          <w:iCs w:val="0"/>
          <w:caps w:val="0"/>
          <w:color w:val="000000"/>
          <w:spacing w:val="0"/>
          <w:sz w:val="21"/>
          <w:szCs w:val="21"/>
        </w:rPr>
      </w:pPr>
      <w:ins w:id="2026" w:author="ws" w:date="2023-02-15T23:24:50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27" w:author="ws" w:date="2023-02-15T23:24:50Z"/>
          <w:rFonts w:hint="default" w:ascii="Open Sans" w:hAnsi="Open Sans" w:eastAsia="Open Sans" w:cs="Open Sans"/>
          <w:i w:val="0"/>
          <w:iCs w:val="0"/>
          <w:caps w:val="0"/>
          <w:color w:val="000000"/>
          <w:spacing w:val="0"/>
          <w:sz w:val="21"/>
          <w:szCs w:val="21"/>
        </w:rPr>
      </w:pPr>
      <w:ins w:id="2028" w:author="ws" w:date="2023-02-15T23:24:50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29" w:author="ws" w:date="2023-02-15T23:24:50Z"/>
          <w:rFonts w:hint="default" w:ascii="Open Sans" w:hAnsi="Open Sans" w:eastAsia="Open Sans" w:cs="Open Sans"/>
          <w:i w:val="0"/>
          <w:iCs w:val="0"/>
          <w:caps w:val="0"/>
          <w:color w:val="000000"/>
          <w:spacing w:val="0"/>
          <w:sz w:val="21"/>
          <w:szCs w:val="21"/>
        </w:rPr>
      </w:pPr>
      <w:ins w:id="2030" w:author="ws" w:date="2023-02-15T23:24:50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31" w:author="ws" w:date="2023-02-15T23:24:50Z"/>
          <w:rFonts w:hint="default" w:ascii="Open Sans" w:hAnsi="Open Sans" w:eastAsia="Open Sans" w:cs="Open Sans"/>
          <w:i w:val="0"/>
          <w:iCs w:val="0"/>
          <w:caps w:val="0"/>
          <w:color w:val="000000"/>
          <w:spacing w:val="0"/>
          <w:sz w:val="21"/>
          <w:szCs w:val="21"/>
        </w:rPr>
      </w:pPr>
      <w:ins w:id="2032" w:author="ws" w:date="2023-02-15T23:24:50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33" w:author="ws" w:date="2023-02-15T23:24:50Z"/>
          <w:rFonts w:hint="default" w:ascii="Open Sans" w:hAnsi="Open Sans" w:eastAsia="Open Sans" w:cs="Open Sans"/>
          <w:i w:val="0"/>
          <w:iCs w:val="0"/>
          <w:caps w:val="0"/>
          <w:color w:val="000000"/>
          <w:spacing w:val="0"/>
          <w:sz w:val="21"/>
          <w:szCs w:val="21"/>
        </w:rPr>
      </w:pPr>
      <w:ins w:id="2034" w:author="ws" w:date="2023-02-15T23:24:50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35" w:author="ws" w:date="2023-02-15T23:24:50Z"/>
          <w:rFonts w:hint="default" w:ascii="Open Sans" w:hAnsi="Open Sans" w:eastAsia="Open Sans" w:cs="Open Sans"/>
          <w:i w:val="0"/>
          <w:iCs w:val="0"/>
          <w:caps w:val="0"/>
          <w:color w:val="000000"/>
          <w:spacing w:val="0"/>
          <w:sz w:val="21"/>
          <w:szCs w:val="21"/>
        </w:rPr>
      </w:pPr>
      <w:ins w:id="2036" w:author="ws" w:date="2023-02-15T23:24:50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37" w:author="ws" w:date="2023-02-15T23:24:50Z"/>
          <w:rFonts w:hint="default" w:ascii="Open Sans" w:hAnsi="Open Sans" w:eastAsia="Open Sans" w:cs="Open Sans"/>
          <w:i w:val="0"/>
          <w:iCs w:val="0"/>
          <w:caps w:val="0"/>
          <w:color w:val="000000"/>
          <w:spacing w:val="0"/>
          <w:sz w:val="21"/>
          <w:szCs w:val="21"/>
        </w:rPr>
      </w:pPr>
      <w:ins w:id="2038" w:author="ws" w:date="2023-02-15T23:24:50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39" w:author="ws" w:date="2023-02-15T23:24:50Z"/>
          <w:rFonts w:hint="default" w:ascii="Open Sans" w:hAnsi="Open Sans" w:eastAsia="Open Sans" w:cs="Open Sans"/>
          <w:i w:val="0"/>
          <w:iCs w:val="0"/>
          <w:caps w:val="0"/>
          <w:color w:val="000000"/>
          <w:spacing w:val="0"/>
          <w:sz w:val="21"/>
          <w:szCs w:val="21"/>
        </w:rPr>
      </w:pPr>
      <w:ins w:id="2040" w:author="ws" w:date="2023-02-15T23:24:50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41" w:author="ws" w:date="2023-02-15T23:24:50Z"/>
          <w:rFonts w:hint="default" w:ascii="Open Sans" w:hAnsi="Open Sans" w:eastAsia="Open Sans" w:cs="Open Sans"/>
          <w:i w:val="0"/>
          <w:iCs w:val="0"/>
          <w:caps w:val="0"/>
          <w:color w:val="000000"/>
          <w:spacing w:val="0"/>
          <w:sz w:val="21"/>
          <w:szCs w:val="21"/>
        </w:rPr>
      </w:pPr>
      <w:ins w:id="2042" w:author="ws" w:date="2023-02-15T23:24:50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43" w:author="ws" w:date="2023-02-15T23:24:50Z"/>
          <w:rFonts w:hint="default" w:ascii="Open Sans" w:hAnsi="Open Sans" w:eastAsia="Open Sans" w:cs="Open Sans"/>
          <w:i w:val="0"/>
          <w:iCs w:val="0"/>
          <w:caps w:val="0"/>
          <w:color w:val="000000"/>
          <w:spacing w:val="0"/>
          <w:sz w:val="21"/>
          <w:szCs w:val="21"/>
        </w:rPr>
      </w:pPr>
      <w:ins w:id="2044" w:author="ws" w:date="2023-02-15T23:24:50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45" w:author="ws" w:date="2023-02-15T23:24:50Z"/>
          <w:rFonts w:hint="default" w:ascii="Open Sans" w:hAnsi="Open Sans" w:eastAsia="Open Sans" w:cs="Open Sans"/>
          <w:i w:val="0"/>
          <w:iCs w:val="0"/>
          <w:caps w:val="0"/>
          <w:color w:val="000000"/>
          <w:spacing w:val="0"/>
          <w:sz w:val="21"/>
          <w:szCs w:val="21"/>
        </w:rPr>
      </w:pPr>
      <w:ins w:id="2046" w:author="ws" w:date="2023-02-15T23:24:50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47" w:author="ws" w:date="2023-02-15T23:24:50Z"/>
          <w:rFonts w:hint="default" w:ascii="Open Sans" w:hAnsi="Open Sans" w:eastAsia="Open Sans" w:cs="Open Sans"/>
          <w:i w:val="0"/>
          <w:iCs w:val="0"/>
          <w:caps w:val="0"/>
          <w:color w:val="000000"/>
          <w:spacing w:val="0"/>
          <w:sz w:val="21"/>
          <w:szCs w:val="21"/>
        </w:rPr>
      </w:pPr>
      <w:ins w:id="2048" w:author="ws" w:date="2023-02-15T23:24:50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49" w:author="ws" w:date="2023-02-15T23:24:50Z"/>
          <w:rFonts w:hint="default" w:ascii="Open Sans" w:hAnsi="Open Sans" w:eastAsia="Open Sans" w:cs="Open Sans"/>
          <w:i w:val="0"/>
          <w:iCs w:val="0"/>
          <w:caps w:val="0"/>
          <w:color w:val="000000"/>
          <w:spacing w:val="0"/>
          <w:sz w:val="21"/>
          <w:szCs w:val="21"/>
        </w:rPr>
      </w:pPr>
      <w:ins w:id="2050" w:author="ws" w:date="2023-02-15T23:24:50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51" w:author="ws" w:date="2023-02-15T23:24:50Z"/>
          <w:rFonts w:hint="default" w:ascii="Open Sans" w:hAnsi="Open Sans" w:eastAsia="Open Sans" w:cs="Open Sans"/>
          <w:i w:val="0"/>
          <w:iCs w:val="0"/>
          <w:caps w:val="0"/>
          <w:color w:val="000000"/>
          <w:spacing w:val="0"/>
          <w:sz w:val="21"/>
          <w:szCs w:val="21"/>
        </w:rPr>
      </w:pPr>
      <w:ins w:id="2052" w:author="ws" w:date="2023-02-15T23:24:50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53" w:author="ws" w:date="2023-02-15T23:24:50Z"/>
          <w:rFonts w:hint="default" w:ascii="Open Sans" w:hAnsi="Open Sans" w:eastAsia="Open Sans" w:cs="Open Sans"/>
          <w:i w:val="0"/>
          <w:iCs w:val="0"/>
          <w:caps w:val="0"/>
          <w:color w:val="000000"/>
          <w:spacing w:val="0"/>
          <w:sz w:val="21"/>
          <w:szCs w:val="21"/>
        </w:rPr>
      </w:pPr>
      <w:ins w:id="2054" w:author="ws" w:date="2023-02-15T23:24:50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55" w:author="ws" w:date="2023-02-15T23:24:50Z"/>
          <w:rFonts w:hint="default" w:ascii="Open Sans" w:hAnsi="Open Sans" w:eastAsia="Open Sans" w:cs="Open Sans"/>
          <w:i w:val="0"/>
          <w:iCs w:val="0"/>
          <w:caps w:val="0"/>
          <w:color w:val="000000"/>
          <w:spacing w:val="0"/>
          <w:sz w:val="21"/>
          <w:szCs w:val="21"/>
        </w:rPr>
      </w:pPr>
      <w:ins w:id="2056" w:author="ws" w:date="2023-02-15T23:24:50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57" w:author="ws" w:date="2023-02-15T23:24:50Z"/>
          <w:rFonts w:hint="default" w:ascii="Open Sans" w:hAnsi="Open Sans" w:eastAsia="Open Sans" w:cs="Open Sans"/>
          <w:i w:val="0"/>
          <w:iCs w:val="0"/>
          <w:caps w:val="0"/>
          <w:color w:val="000000"/>
          <w:spacing w:val="0"/>
          <w:sz w:val="21"/>
          <w:szCs w:val="21"/>
        </w:rPr>
      </w:pPr>
      <w:ins w:id="2058" w:author="ws" w:date="2023-02-15T23:24:50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59" w:author="ws" w:date="2023-02-15T23:24:50Z"/>
          <w:rFonts w:hint="default" w:ascii="Open Sans" w:hAnsi="Open Sans" w:eastAsia="Open Sans" w:cs="Open Sans"/>
          <w:i w:val="0"/>
          <w:iCs w:val="0"/>
          <w:caps w:val="0"/>
          <w:color w:val="000000"/>
          <w:spacing w:val="0"/>
          <w:sz w:val="21"/>
          <w:szCs w:val="21"/>
        </w:rPr>
      </w:pPr>
      <w:ins w:id="2060" w:author="ws" w:date="2023-02-15T23:24:50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61" w:author="ws" w:date="2023-02-15T23:24:50Z"/>
          <w:rFonts w:hint="default" w:ascii="Open Sans" w:hAnsi="Open Sans" w:eastAsia="Open Sans" w:cs="Open Sans"/>
          <w:i w:val="0"/>
          <w:iCs w:val="0"/>
          <w:caps w:val="0"/>
          <w:color w:val="000000"/>
          <w:spacing w:val="0"/>
          <w:sz w:val="21"/>
          <w:szCs w:val="21"/>
        </w:rPr>
      </w:pPr>
      <w:ins w:id="2062" w:author="ws" w:date="2023-02-15T23:24:50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63" w:author="ws" w:date="2023-02-15T23:24:50Z"/>
          <w:rFonts w:hint="default" w:ascii="Open Sans" w:hAnsi="Open Sans" w:eastAsia="Open Sans" w:cs="Open Sans"/>
          <w:i w:val="0"/>
          <w:iCs w:val="0"/>
          <w:caps w:val="0"/>
          <w:color w:val="000000"/>
          <w:spacing w:val="0"/>
          <w:sz w:val="21"/>
          <w:szCs w:val="21"/>
        </w:rPr>
      </w:pPr>
      <w:ins w:id="2064" w:author="ws" w:date="2023-02-15T23:24:50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65" w:author="ws" w:date="2023-02-15T23:24:50Z"/>
          <w:rFonts w:hint="default" w:ascii="Open Sans" w:hAnsi="Open Sans" w:eastAsia="Open Sans" w:cs="Open Sans"/>
          <w:i w:val="0"/>
          <w:iCs w:val="0"/>
          <w:caps w:val="0"/>
          <w:color w:val="000000"/>
          <w:spacing w:val="0"/>
          <w:sz w:val="21"/>
          <w:szCs w:val="21"/>
        </w:rPr>
      </w:pPr>
      <w:ins w:id="2066" w:author="ws" w:date="2023-02-15T23:24:50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67" w:author="ws" w:date="2023-02-15T23:24:50Z"/>
          <w:rFonts w:hint="default" w:ascii="Open Sans" w:hAnsi="Open Sans" w:eastAsia="Open Sans" w:cs="Open Sans"/>
          <w:i w:val="0"/>
          <w:iCs w:val="0"/>
          <w:caps w:val="0"/>
          <w:color w:val="000000"/>
          <w:spacing w:val="0"/>
          <w:sz w:val="21"/>
          <w:szCs w:val="21"/>
        </w:rPr>
      </w:pPr>
      <w:ins w:id="2068" w:author="ws" w:date="2023-02-15T23:24:50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69" w:author="ws" w:date="2023-02-15T23:24:50Z"/>
          <w:rFonts w:hint="default" w:ascii="Open Sans" w:hAnsi="Open Sans" w:eastAsia="Open Sans" w:cs="Open Sans"/>
          <w:i w:val="0"/>
          <w:iCs w:val="0"/>
          <w:caps w:val="0"/>
          <w:color w:val="000000"/>
          <w:spacing w:val="0"/>
          <w:sz w:val="21"/>
          <w:szCs w:val="21"/>
        </w:rPr>
      </w:pPr>
      <w:ins w:id="2070" w:author="ws" w:date="2023-02-15T23:24:50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71" w:author="ws" w:date="2023-02-15T23:24:50Z"/>
          <w:rFonts w:hint="default" w:ascii="Open Sans" w:hAnsi="Open Sans" w:eastAsia="Open Sans" w:cs="Open Sans"/>
          <w:i w:val="0"/>
          <w:iCs w:val="0"/>
          <w:caps w:val="0"/>
          <w:color w:val="000000"/>
          <w:spacing w:val="0"/>
          <w:sz w:val="21"/>
          <w:szCs w:val="21"/>
        </w:rPr>
      </w:pPr>
      <w:ins w:id="2072" w:author="ws" w:date="2023-02-15T23:24:50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73" w:author="ws" w:date="2023-02-15T23:24:50Z"/>
          <w:rFonts w:hint="default" w:ascii="Open Sans" w:hAnsi="Open Sans" w:eastAsia="Open Sans" w:cs="Open Sans"/>
          <w:i w:val="0"/>
          <w:iCs w:val="0"/>
          <w:caps w:val="0"/>
          <w:color w:val="000000"/>
          <w:spacing w:val="0"/>
          <w:sz w:val="21"/>
          <w:szCs w:val="21"/>
        </w:rPr>
      </w:pPr>
      <w:ins w:id="2074" w:author="ws" w:date="2023-02-15T23:24:50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75" w:author="ws" w:date="2023-02-15T23:24:50Z"/>
          <w:rFonts w:hint="default" w:ascii="Open Sans" w:hAnsi="Open Sans" w:eastAsia="Open Sans" w:cs="Open Sans"/>
          <w:i w:val="0"/>
          <w:iCs w:val="0"/>
          <w:caps w:val="0"/>
          <w:color w:val="000000"/>
          <w:spacing w:val="0"/>
          <w:sz w:val="21"/>
          <w:szCs w:val="21"/>
        </w:rPr>
      </w:pPr>
      <w:ins w:id="2076" w:author="ws" w:date="2023-02-15T23:24:50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77" w:author="ws" w:date="2023-02-15T23:24:50Z"/>
          <w:rFonts w:hint="default" w:ascii="Open Sans" w:hAnsi="Open Sans" w:eastAsia="Open Sans" w:cs="Open Sans"/>
          <w:i w:val="0"/>
          <w:iCs w:val="0"/>
          <w:caps w:val="0"/>
          <w:color w:val="000000"/>
          <w:spacing w:val="0"/>
          <w:sz w:val="21"/>
          <w:szCs w:val="21"/>
        </w:rPr>
      </w:pPr>
      <w:ins w:id="2078" w:author="ws" w:date="2023-02-15T23:24:50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79" w:author="ws" w:date="2023-02-15T23:24:51Z"/>
          <w:rFonts w:hint="default" w:ascii="Open Sans" w:hAnsi="Open Sans" w:eastAsia="Open Sans" w:cs="Open Sans"/>
          <w:i w:val="0"/>
          <w:iCs w:val="0"/>
          <w:caps w:val="0"/>
          <w:color w:val="000000"/>
          <w:spacing w:val="0"/>
          <w:sz w:val="21"/>
          <w:szCs w:val="21"/>
        </w:rPr>
      </w:pPr>
      <w:ins w:id="2080" w:author="ws" w:date="2023-02-15T23:24:51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81" w:author="ws" w:date="2023-02-15T23:24:51Z"/>
          <w:rFonts w:hint="default" w:ascii="Open Sans" w:hAnsi="Open Sans" w:eastAsia="Open Sans" w:cs="Open Sans"/>
          <w:i w:val="0"/>
          <w:iCs w:val="0"/>
          <w:caps w:val="0"/>
          <w:color w:val="000000"/>
          <w:spacing w:val="0"/>
          <w:sz w:val="21"/>
          <w:szCs w:val="21"/>
        </w:rPr>
      </w:pPr>
      <w:ins w:id="2082" w:author="ws" w:date="2023-02-15T23:24:51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83" w:author="ws" w:date="2023-02-15T23:24:51Z"/>
          <w:rFonts w:hint="default" w:ascii="Open Sans" w:hAnsi="Open Sans" w:eastAsia="Open Sans" w:cs="Open Sans"/>
          <w:i w:val="0"/>
          <w:iCs w:val="0"/>
          <w:caps w:val="0"/>
          <w:color w:val="000000"/>
          <w:spacing w:val="0"/>
          <w:sz w:val="21"/>
          <w:szCs w:val="21"/>
        </w:rPr>
      </w:pPr>
      <w:ins w:id="2084" w:author="ws" w:date="2023-02-15T23:24:51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85" w:author="ws" w:date="2023-02-15T23:24:51Z"/>
          <w:rFonts w:hint="default" w:ascii="Open Sans" w:hAnsi="Open Sans" w:eastAsia="Open Sans" w:cs="Open Sans"/>
          <w:i w:val="0"/>
          <w:iCs w:val="0"/>
          <w:caps w:val="0"/>
          <w:color w:val="000000"/>
          <w:spacing w:val="0"/>
          <w:sz w:val="21"/>
          <w:szCs w:val="21"/>
        </w:rPr>
      </w:pPr>
      <w:ins w:id="2086" w:author="ws" w:date="2023-02-15T23:24:51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87" w:author="ws" w:date="2023-02-15T23:24:51Z"/>
          <w:rFonts w:hint="default" w:ascii="Open Sans" w:hAnsi="Open Sans" w:eastAsia="Open Sans" w:cs="Open Sans"/>
          <w:i w:val="0"/>
          <w:iCs w:val="0"/>
          <w:caps w:val="0"/>
          <w:color w:val="000000"/>
          <w:spacing w:val="0"/>
          <w:sz w:val="21"/>
          <w:szCs w:val="21"/>
        </w:rPr>
      </w:pPr>
      <w:ins w:id="2088" w:author="ws" w:date="2023-02-15T23:24:51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89" w:author="ws" w:date="2023-02-15T23:24:51Z"/>
          <w:rFonts w:hint="default" w:ascii="Open Sans" w:hAnsi="Open Sans" w:eastAsia="Open Sans" w:cs="Open Sans"/>
          <w:i w:val="0"/>
          <w:iCs w:val="0"/>
          <w:caps w:val="0"/>
          <w:color w:val="000000"/>
          <w:spacing w:val="0"/>
          <w:sz w:val="21"/>
          <w:szCs w:val="21"/>
        </w:rPr>
      </w:pPr>
      <w:ins w:id="2090" w:author="ws" w:date="2023-02-15T23:24:51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91" w:author="ws" w:date="2023-02-15T23:24:51Z"/>
          <w:rFonts w:hint="default" w:ascii="Open Sans" w:hAnsi="Open Sans" w:eastAsia="Open Sans" w:cs="Open Sans"/>
          <w:i w:val="0"/>
          <w:iCs w:val="0"/>
          <w:caps w:val="0"/>
          <w:color w:val="000000"/>
          <w:spacing w:val="0"/>
          <w:sz w:val="21"/>
          <w:szCs w:val="21"/>
        </w:rPr>
      </w:pPr>
      <w:ins w:id="2092" w:author="ws" w:date="2023-02-15T23:24:51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93" w:author="ws" w:date="2023-02-15T23:24:51Z"/>
          <w:rFonts w:hint="default" w:ascii="Open Sans" w:hAnsi="Open Sans" w:eastAsia="Open Sans" w:cs="Open Sans"/>
          <w:i w:val="0"/>
          <w:iCs w:val="0"/>
          <w:caps w:val="0"/>
          <w:color w:val="000000"/>
          <w:spacing w:val="0"/>
          <w:sz w:val="21"/>
          <w:szCs w:val="21"/>
        </w:rPr>
      </w:pPr>
      <w:ins w:id="2094" w:author="ws" w:date="2023-02-15T23:24:51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95" w:author="ws" w:date="2023-02-15T23:24:51Z"/>
          <w:rFonts w:hint="default" w:ascii="Open Sans" w:hAnsi="Open Sans" w:eastAsia="Open Sans" w:cs="Open Sans"/>
          <w:i w:val="0"/>
          <w:iCs w:val="0"/>
          <w:caps w:val="0"/>
          <w:color w:val="000000"/>
          <w:spacing w:val="0"/>
          <w:sz w:val="21"/>
          <w:szCs w:val="21"/>
        </w:rPr>
      </w:pPr>
      <w:ins w:id="2096" w:author="ws" w:date="2023-02-15T23:24:51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97" w:author="ws" w:date="2023-02-15T23:24:51Z"/>
          <w:rFonts w:hint="default" w:ascii="Open Sans" w:hAnsi="Open Sans" w:eastAsia="Open Sans" w:cs="Open Sans"/>
          <w:i w:val="0"/>
          <w:iCs w:val="0"/>
          <w:caps w:val="0"/>
          <w:color w:val="000000"/>
          <w:spacing w:val="0"/>
          <w:sz w:val="21"/>
          <w:szCs w:val="21"/>
        </w:rPr>
      </w:pPr>
      <w:ins w:id="2098" w:author="ws" w:date="2023-02-15T23:24:51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099" w:author="ws" w:date="2023-02-15T23:24:51Z"/>
          <w:rFonts w:hint="default" w:ascii="Open Sans" w:hAnsi="Open Sans" w:eastAsia="Open Sans" w:cs="Open Sans"/>
          <w:i w:val="0"/>
          <w:iCs w:val="0"/>
          <w:caps w:val="0"/>
          <w:color w:val="000000"/>
          <w:spacing w:val="0"/>
          <w:sz w:val="21"/>
          <w:szCs w:val="21"/>
        </w:rPr>
      </w:pPr>
      <w:ins w:id="2100" w:author="ws" w:date="2023-02-15T23:24:51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01" w:author="ws" w:date="2023-02-15T23:24:51Z"/>
          <w:rFonts w:hint="default" w:ascii="Open Sans" w:hAnsi="Open Sans" w:eastAsia="Open Sans" w:cs="Open Sans"/>
          <w:i w:val="0"/>
          <w:iCs w:val="0"/>
          <w:caps w:val="0"/>
          <w:color w:val="000000"/>
          <w:spacing w:val="0"/>
          <w:sz w:val="21"/>
          <w:szCs w:val="21"/>
        </w:rPr>
      </w:pPr>
      <w:ins w:id="2102" w:author="ws" w:date="2023-02-15T23:24:51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03" w:author="ws" w:date="2023-02-15T23:24:51Z"/>
          <w:rFonts w:hint="default" w:ascii="Open Sans" w:hAnsi="Open Sans" w:eastAsia="Open Sans" w:cs="Open Sans"/>
          <w:i w:val="0"/>
          <w:iCs w:val="0"/>
          <w:caps w:val="0"/>
          <w:color w:val="000000"/>
          <w:spacing w:val="0"/>
          <w:sz w:val="21"/>
          <w:szCs w:val="21"/>
        </w:rPr>
      </w:pPr>
      <w:ins w:id="2104" w:author="ws" w:date="2023-02-15T23:24:51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05" w:author="ws" w:date="2023-02-15T23:24:51Z"/>
          <w:rFonts w:hint="default" w:ascii="Open Sans" w:hAnsi="Open Sans" w:eastAsia="Open Sans" w:cs="Open Sans"/>
          <w:i w:val="0"/>
          <w:iCs w:val="0"/>
          <w:caps w:val="0"/>
          <w:color w:val="000000"/>
          <w:spacing w:val="0"/>
          <w:sz w:val="21"/>
          <w:szCs w:val="21"/>
        </w:rPr>
      </w:pPr>
      <w:ins w:id="2106" w:author="ws" w:date="2023-02-15T23:24:51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07" w:author="ws" w:date="2023-02-15T23:24:51Z"/>
          <w:rFonts w:hint="default" w:ascii="Open Sans" w:hAnsi="Open Sans" w:eastAsia="Open Sans" w:cs="Open Sans"/>
          <w:i w:val="0"/>
          <w:iCs w:val="0"/>
          <w:caps w:val="0"/>
          <w:color w:val="000000"/>
          <w:spacing w:val="0"/>
          <w:sz w:val="21"/>
          <w:szCs w:val="21"/>
        </w:rPr>
      </w:pPr>
      <w:ins w:id="2108" w:author="ws" w:date="2023-02-15T23:24:51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09" w:author="ws" w:date="2023-02-15T23:24:51Z"/>
          <w:rFonts w:hint="default" w:ascii="Open Sans" w:hAnsi="Open Sans" w:eastAsia="Open Sans" w:cs="Open Sans"/>
          <w:i w:val="0"/>
          <w:iCs w:val="0"/>
          <w:caps w:val="0"/>
          <w:color w:val="000000"/>
          <w:spacing w:val="0"/>
          <w:sz w:val="21"/>
          <w:szCs w:val="21"/>
        </w:rPr>
      </w:pPr>
      <w:ins w:id="2110" w:author="ws" w:date="2023-02-15T23:24:51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11" w:author="ws" w:date="2023-02-15T23:24:51Z"/>
          <w:rFonts w:hint="default" w:ascii="Open Sans" w:hAnsi="Open Sans" w:eastAsia="Open Sans" w:cs="Open Sans"/>
          <w:i w:val="0"/>
          <w:iCs w:val="0"/>
          <w:caps w:val="0"/>
          <w:color w:val="000000"/>
          <w:spacing w:val="0"/>
          <w:sz w:val="21"/>
          <w:szCs w:val="21"/>
        </w:rPr>
      </w:pPr>
      <w:ins w:id="2112" w:author="ws" w:date="2023-02-15T23:24:51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13" w:author="ws" w:date="2023-02-15T23:24:51Z"/>
          <w:rFonts w:hint="default" w:ascii="Open Sans" w:hAnsi="Open Sans" w:eastAsia="Open Sans" w:cs="Open Sans"/>
          <w:i w:val="0"/>
          <w:iCs w:val="0"/>
          <w:caps w:val="0"/>
          <w:color w:val="000000"/>
          <w:spacing w:val="0"/>
          <w:sz w:val="21"/>
          <w:szCs w:val="21"/>
        </w:rPr>
      </w:pPr>
      <w:ins w:id="2114" w:author="ws" w:date="2023-02-15T23:24:51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15" w:author="ws" w:date="2023-02-15T23:24:51Z"/>
          <w:rFonts w:hint="default" w:ascii="Open Sans" w:hAnsi="Open Sans" w:eastAsia="Open Sans" w:cs="Open Sans"/>
          <w:i w:val="0"/>
          <w:iCs w:val="0"/>
          <w:caps w:val="0"/>
          <w:color w:val="000000"/>
          <w:spacing w:val="0"/>
          <w:sz w:val="21"/>
          <w:szCs w:val="21"/>
        </w:rPr>
      </w:pPr>
      <w:ins w:id="2116" w:author="ws" w:date="2023-02-15T23:24:51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17" w:author="ws" w:date="2023-02-15T23:24:51Z"/>
          <w:rFonts w:hint="default" w:ascii="Open Sans" w:hAnsi="Open Sans" w:eastAsia="Open Sans" w:cs="Open Sans"/>
          <w:i w:val="0"/>
          <w:iCs w:val="0"/>
          <w:caps w:val="0"/>
          <w:color w:val="000000"/>
          <w:spacing w:val="0"/>
          <w:sz w:val="21"/>
          <w:szCs w:val="21"/>
        </w:rPr>
      </w:pPr>
      <w:ins w:id="2118" w:author="ws" w:date="2023-02-15T23:24:51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19" w:author="ws" w:date="2023-02-15T23:24:51Z"/>
          <w:rFonts w:hint="default" w:ascii="Open Sans" w:hAnsi="Open Sans" w:eastAsia="Open Sans" w:cs="Open Sans"/>
          <w:i w:val="0"/>
          <w:iCs w:val="0"/>
          <w:caps w:val="0"/>
          <w:color w:val="000000"/>
          <w:spacing w:val="0"/>
          <w:sz w:val="21"/>
          <w:szCs w:val="21"/>
        </w:rPr>
      </w:pPr>
      <w:ins w:id="2120" w:author="ws" w:date="2023-02-15T23:24:51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21" w:author="ws" w:date="2023-02-15T23:24:51Z"/>
          <w:rFonts w:hint="default" w:ascii="Open Sans" w:hAnsi="Open Sans" w:eastAsia="Open Sans" w:cs="Open Sans"/>
          <w:i w:val="0"/>
          <w:iCs w:val="0"/>
          <w:caps w:val="0"/>
          <w:color w:val="000000"/>
          <w:spacing w:val="0"/>
          <w:sz w:val="21"/>
          <w:szCs w:val="21"/>
        </w:rPr>
      </w:pPr>
      <w:ins w:id="2122" w:author="ws" w:date="2023-02-15T23:24:51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23" w:author="ws" w:date="2023-02-15T23:24:51Z"/>
          <w:rFonts w:hint="default" w:ascii="Open Sans" w:hAnsi="Open Sans" w:eastAsia="Open Sans" w:cs="Open Sans"/>
          <w:i w:val="0"/>
          <w:iCs w:val="0"/>
          <w:caps w:val="0"/>
          <w:color w:val="000000"/>
          <w:spacing w:val="0"/>
          <w:sz w:val="21"/>
          <w:szCs w:val="21"/>
        </w:rPr>
      </w:pPr>
      <w:ins w:id="2124" w:author="ws" w:date="2023-02-15T23:24:51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25" w:author="ws" w:date="2023-02-15T23:24:51Z"/>
          <w:rFonts w:hint="default" w:ascii="Open Sans" w:hAnsi="Open Sans" w:eastAsia="Open Sans" w:cs="Open Sans"/>
          <w:i w:val="0"/>
          <w:iCs w:val="0"/>
          <w:caps w:val="0"/>
          <w:color w:val="000000"/>
          <w:spacing w:val="0"/>
          <w:sz w:val="21"/>
          <w:szCs w:val="21"/>
        </w:rPr>
      </w:pPr>
      <w:ins w:id="2126" w:author="ws" w:date="2023-02-15T23:24:51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27" w:author="ws" w:date="2023-02-15T23:24:51Z"/>
          <w:rFonts w:hint="default" w:ascii="Open Sans" w:hAnsi="Open Sans" w:eastAsia="Open Sans" w:cs="Open Sans"/>
          <w:i w:val="0"/>
          <w:iCs w:val="0"/>
          <w:caps w:val="0"/>
          <w:color w:val="000000"/>
          <w:spacing w:val="0"/>
          <w:sz w:val="21"/>
          <w:szCs w:val="21"/>
        </w:rPr>
      </w:pPr>
      <w:ins w:id="2128" w:author="ws" w:date="2023-02-15T23:24:51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29" w:author="ws" w:date="2023-02-15T23:24:51Z"/>
          <w:rFonts w:hint="default" w:ascii="Open Sans" w:hAnsi="Open Sans" w:eastAsia="Open Sans" w:cs="Open Sans"/>
          <w:i w:val="0"/>
          <w:iCs w:val="0"/>
          <w:caps w:val="0"/>
          <w:color w:val="000000"/>
          <w:spacing w:val="0"/>
          <w:sz w:val="21"/>
          <w:szCs w:val="21"/>
        </w:rPr>
      </w:pPr>
      <w:ins w:id="2130" w:author="ws" w:date="2023-02-15T23:24:51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31" w:author="ws" w:date="2023-02-15T23:24:51Z"/>
          <w:rFonts w:hint="default" w:ascii="Open Sans" w:hAnsi="Open Sans" w:eastAsia="Open Sans" w:cs="Open Sans"/>
          <w:i w:val="0"/>
          <w:iCs w:val="0"/>
          <w:caps w:val="0"/>
          <w:color w:val="000000"/>
          <w:spacing w:val="0"/>
          <w:sz w:val="21"/>
          <w:szCs w:val="21"/>
        </w:rPr>
      </w:pPr>
      <w:ins w:id="2132" w:author="ws" w:date="2023-02-15T23:24:51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33" w:author="ws" w:date="2023-02-15T23:24:51Z"/>
          <w:rFonts w:hint="default" w:ascii="Open Sans" w:hAnsi="Open Sans" w:eastAsia="Open Sans" w:cs="Open Sans"/>
          <w:i w:val="0"/>
          <w:iCs w:val="0"/>
          <w:caps w:val="0"/>
          <w:color w:val="000000"/>
          <w:spacing w:val="0"/>
          <w:sz w:val="21"/>
          <w:szCs w:val="21"/>
        </w:rPr>
      </w:pPr>
      <w:ins w:id="2134" w:author="ws" w:date="2023-02-15T23:24:51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35" w:author="ws" w:date="2023-02-15T23:24:51Z"/>
          <w:rFonts w:hint="default" w:ascii="Open Sans" w:hAnsi="Open Sans" w:eastAsia="Open Sans" w:cs="Open Sans"/>
          <w:i w:val="0"/>
          <w:iCs w:val="0"/>
          <w:caps w:val="0"/>
          <w:color w:val="000000"/>
          <w:spacing w:val="0"/>
          <w:sz w:val="21"/>
          <w:szCs w:val="21"/>
        </w:rPr>
      </w:pPr>
      <w:ins w:id="2136" w:author="ws" w:date="2023-02-15T23:24:51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37" w:author="ws" w:date="2023-02-15T23:24:51Z"/>
          <w:rFonts w:hint="default" w:ascii="Open Sans" w:hAnsi="Open Sans" w:eastAsia="Open Sans" w:cs="Open Sans"/>
          <w:i w:val="0"/>
          <w:iCs w:val="0"/>
          <w:caps w:val="0"/>
          <w:color w:val="000000"/>
          <w:spacing w:val="0"/>
          <w:sz w:val="21"/>
          <w:szCs w:val="21"/>
        </w:rPr>
      </w:pPr>
      <w:ins w:id="2138" w:author="ws" w:date="2023-02-15T23:24:51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39" w:author="ws" w:date="2023-02-15T23:24:51Z"/>
          <w:rFonts w:hint="default" w:ascii="Open Sans" w:hAnsi="Open Sans" w:eastAsia="Open Sans" w:cs="Open Sans"/>
          <w:i w:val="0"/>
          <w:iCs w:val="0"/>
          <w:caps w:val="0"/>
          <w:color w:val="000000"/>
          <w:spacing w:val="0"/>
          <w:sz w:val="21"/>
          <w:szCs w:val="21"/>
        </w:rPr>
      </w:pPr>
      <w:ins w:id="2140" w:author="ws" w:date="2023-02-15T23:24:51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41" w:author="ws" w:date="2023-02-15T23:24:51Z"/>
          <w:rFonts w:hint="default" w:ascii="Open Sans" w:hAnsi="Open Sans" w:eastAsia="Open Sans" w:cs="Open Sans"/>
          <w:i w:val="0"/>
          <w:iCs w:val="0"/>
          <w:caps w:val="0"/>
          <w:color w:val="000000"/>
          <w:spacing w:val="0"/>
          <w:sz w:val="21"/>
          <w:szCs w:val="21"/>
        </w:rPr>
      </w:pPr>
      <w:ins w:id="2142" w:author="ws" w:date="2023-02-15T23:24:51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43" w:author="ws" w:date="2023-02-15T23:24:51Z"/>
          <w:rFonts w:hint="default" w:ascii="Open Sans" w:hAnsi="Open Sans" w:eastAsia="Open Sans" w:cs="Open Sans"/>
          <w:i w:val="0"/>
          <w:iCs w:val="0"/>
          <w:caps w:val="0"/>
          <w:color w:val="000000"/>
          <w:spacing w:val="0"/>
          <w:sz w:val="21"/>
          <w:szCs w:val="21"/>
        </w:rPr>
      </w:pPr>
      <w:ins w:id="2144" w:author="ws" w:date="2023-02-15T23:24:51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45" w:author="ws" w:date="2023-02-15T23:24:51Z"/>
          <w:rFonts w:hint="default" w:ascii="Open Sans" w:hAnsi="Open Sans" w:eastAsia="Open Sans" w:cs="Open Sans"/>
          <w:i w:val="0"/>
          <w:iCs w:val="0"/>
          <w:caps w:val="0"/>
          <w:color w:val="000000"/>
          <w:spacing w:val="0"/>
          <w:sz w:val="21"/>
          <w:szCs w:val="21"/>
        </w:rPr>
      </w:pPr>
      <w:ins w:id="2146" w:author="ws" w:date="2023-02-15T23:24:51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47" w:author="ws" w:date="2023-02-15T23:24:51Z"/>
          <w:rFonts w:hint="default" w:ascii="Open Sans" w:hAnsi="Open Sans" w:eastAsia="Open Sans" w:cs="Open Sans"/>
          <w:i w:val="0"/>
          <w:iCs w:val="0"/>
          <w:caps w:val="0"/>
          <w:color w:val="000000"/>
          <w:spacing w:val="0"/>
          <w:sz w:val="21"/>
          <w:szCs w:val="21"/>
        </w:rPr>
      </w:pPr>
      <w:ins w:id="2148" w:author="ws" w:date="2023-02-15T23:24:51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49" w:author="ws" w:date="2023-02-15T23:24:51Z"/>
          <w:rFonts w:hint="default" w:ascii="Open Sans" w:hAnsi="Open Sans" w:eastAsia="Open Sans" w:cs="Open Sans"/>
          <w:i w:val="0"/>
          <w:iCs w:val="0"/>
          <w:caps w:val="0"/>
          <w:color w:val="000000"/>
          <w:spacing w:val="0"/>
          <w:sz w:val="21"/>
          <w:szCs w:val="21"/>
        </w:rPr>
      </w:pPr>
      <w:ins w:id="2150" w:author="ws" w:date="2023-02-15T23:24:51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51" w:author="ws" w:date="2023-02-15T23:24:51Z"/>
          <w:rFonts w:hint="default" w:ascii="Open Sans" w:hAnsi="Open Sans" w:eastAsia="Open Sans" w:cs="Open Sans"/>
          <w:i w:val="0"/>
          <w:iCs w:val="0"/>
          <w:caps w:val="0"/>
          <w:color w:val="000000"/>
          <w:spacing w:val="0"/>
          <w:sz w:val="21"/>
          <w:szCs w:val="21"/>
        </w:rPr>
      </w:pPr>
      <w:ins w:id="2152" w:author="ws" w:date="2023-02-15T23:24:51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53" w:author="ws" w:date="2023-02-15T23:24:51Z"/>
          <w:rFonts w:hint="default" w:ascii="Open Sans" w:hAnsi="Open Sans" w:eastAsia="Open Sans" w:cs="Open Sans"/>
          <w:i w:val="0"/>
          <w:iCs w:val="0"/>
          <w:caps w:val="0"/>
          <w:color w:val="000000"/>
          <w:spacing w:val="0"/>
          <w:sz w:val="21"/>
          <w:szCs w:val="21"/>
        </w:rPr>
      </w:pPr>
      <w:ins w:id="2154" w:author="ws" w:date="2023-02-15T23:24:51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55" w:author="ws" w:date="2023-02-15T23:24:51Z"/>
          <w:rFonts w:hint="default" w:ascii="Open Sans" w:hAnsi="Open Sans" w:eastAsia="Open Sans" w:cs="Open Sans"/>
          <w:i w:val="0"/>
          <w:iCs w:val="0"/>
          <w:caps w:val="0"/>
          <w:color w:val="000000"/>
          <w:spacing w:val="0"/>
          <w:sz w:val="21"/>
          <w:szCs w:val="21"/>
        </w:rPr>
      </w:pPr>
      <w:ins w:id="2156" w:author="ws" w:date="2023-02-15T23:24:51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57" w:author="ws" w:date="2023-02-15T23:24:51Z"/>
          <w:rFonts w:hint="default" w:ascii="Open Sans" w:hAnsi="Open Sans" w:eastAsia="Open Sans" w:cs="Open Sans"/>
          <w:i w:val="0"/>
          <w:iCs w:val="0"/>
          <w:caps w:val="0"/>
          <w:color w:val="000000"/>
          <w:spacing w:val="0"/>
          <w:sz w:val="21"/>
          <w:szCs w:val="21"/>
        </w:rPr>
      </w:pPr>
      <w:ins w:id="2158" w:author="ws" w:date="2023-02-15T23:24:51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59" w:author="ws" w:date="2023-02-15T23:24:51Z"/>
          <w:rFonts w:hint="default" w:ascii="Open Sans" w:hAnsi="Open Sans" w:eastAsia="Open Sans" w:cs="Open Sans"/>
          <w:i w:val="0"/>
          <w:iCs w:val="0"/>
          <w:caps w:val="0"/>
          <w:color w:val="000000"/>
          <w:spacing w:val="0"/>
          <w:sz w:val="21"/>
          <w:szCs w:val="21"/>
        </w:rPr>
      </w:pPr>
      <w:ins w:id="2160" w:author="ws" w:date="2023-02-15T23:24:51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61" w:author="ws" w:date="2023-02-15T23:24:51Z"/>
          <w:rFonts w:hint="default" w:ascii="Open Sans" w:hAnsi="Open Sans" w:eastAsia="Open Sans" w:cs="Open Sans"/>
          <w:i w:val="0"/>
          <w:iCs w:val="0"/>
          <w:caps w:val="0"/>
          <w:color w:val="000000"/>
          <w:spacing w:val="0"/>
          <w:sz w:val="21"/>
          <w:szCs w:val="21"/>
        </w:rPr>
      </w:pPr>
      <w:ins w:id="2162" w:author="ws" w:date="2023-02-15T23:24:51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63" w:author="ws" w:date="2023-02-15T23:24:51Z"/>
          <w:rFonts w:hint="default" w:ascii="Open Sans" w:hAnsi="Open Sans" w:eastAsia="Open Sans" w:cs="Open Sans"/>
          <w:i w:val="0"/>
          <w:iCs w:val="0"/>
          <w:caps w:val="0"/>
          <w:color w:val="000000"/>
          <w:spacing w:val="0"/>
          <w:sz w:val="21"/>
          <w:szCs w:val="21"/>
        </w:rPr>
      </w:pPr>
      <w:ins w:id="2164" w:author="ws" w:date="2023-02-15T23:24:51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65" w:author="ws" w:date="2023-02-15T23:24:51Z"/>
          <w:rFonts w:hint="default" w:ascii="Open Sans" w:hAnsi="Open Sans" w:eastAsia="Open Sans" w:cs="Open Sans"/>
          <w:i w:val="0"/>
          <w:iCs w:val="0"/>
          <w:caps w:val="0"/>
          <w:color w:val="000000"/>
          <w:spacing w:val="0"/>
          <w:sz w:val="21"/>
          <w:szCs w:val="21"/>
        </w:rPr>
      </w:pPr>
      <w:ins w:id="2166" w:author="ws" w:date="2023-02-15T23:24:51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67" w:author="ws" w:date="2023-02-15T23:24:51Z"/>
          <w:rFonts w:hint="default" w:ascii="Open Sans" w:hAnsi="Open Sans" w:eastAsia="Open Sans" w:cs="Open Sans"/>
          <w:i w:val="0"/>
          <w:iCs w:val="0"/>
          <w:caps w:val="0"/>
          <w:color w:val="000000"/>
          <w:spacing w:val="0"/>
          <w:sz w:val="21"/>
          <w:szCs w:val="21"/>
        </w:rPr>
      </w:pPr>
      <w:ins w:id="2168" w:author="ws" w:date="2023-02-15T23:24:51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69" w:author="ws" w:date="2023-02-15T23:24:51Z"/>
          <w:rFonts w:hint="default" w:ascii="Open Sans" w:hAnsi="Open Sans" w:eastAsia="Open Sans" w:cs="Open Sans"/>
          <w:i w:val="0"/>
          <w:iCs w:val="0"/>
          <w:caps w:val="0"/>
          <w:color w:val="000000"/>
          <w:spacing w:val="0"/>
          <w:sz w:val="21"/>
          <w:szCs w:val="21"/>
        </w:rPr>
      </w:pPr>
      <w:ins w:id="2170" w:author="ws" w:date="2023-02-15T23:24:51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71" w:author="ws" w:date="2023-02-15T23:24:51Z"/>
          <w:rFonts w:hint="default" w:ascii="Open Sans" w:hAnsi="Open Sans" w:eastAsia="Open Sans" w:cs="Open Sans"/>
          <w:i w:val="0"/>
          <w:iCs w:val="0"/>
          <w:caps w:val="0"/>
          <w:color w:val="000000"/>
          <w:spacing w:val="0"/>
          <w:sz w:val="21"/>
          <w:szCs w:val="21"/>
        </w:rPr>
      </w:pPr>
      <w:ins w:id="2172" w:author="ws" w:date="2023-02-15T23:24:51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73" w:author="ws" w:date="2023-02-15T23:24:51Z"/>
          <w:rFonts w:hint="default" w:ascii="Open Sans" w:hAnsi="Open Sans" w:eastAsia="Open Sans" w:cs="Open Sans"/>
          <w:i w:val="0"/>
          <w:iCs w:val="0"/>
          <w:caps w:val="0"/>
          <w:color w:val="000000"/>
          <w:spacing w:val="0"/>
          <w:sz w:val="21"/>
          <w:szCs w:val="21"/>
        </w:rPr>
      </w:pPr>
      <w:ins w:id="2174" w:author="ws" w:date="2023-02-15T23:24:51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75" w:author="ws" w:date="2023-02-15T23:24:51Z"/>
          <w:rFonts w:hint="default" w:ascii="Open Sans" w:hAnsi="Open Sans" w:eastAsia="Open Sans" w:cs="Open Sans"/>
          <w:i w:val="0"/>
          <w:iCs w:val="0"/>
          <w:caps w:val="0"/>
          <w:color w:val="000000"/>
          <w:spacing w:val="0"/>
          <w:sz w:val="21"/>
          <w:szCs w:val="21"/>
        </w:rPr>
      </w:pPr>
      <w:ins w:id="2176" w:author="ws" w:date="2023-02-15T23:24:51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77" w:author="ws" w:date="2023-02-15T23:24:51Z"/>
          <w:rFonts w:hint="default" w:ascii="Open Sans" w:hAnsi="Open Sans" w:eastAsia="Open Sans" w:cs="Open Sans"/>
          <w:i w:val="0"/>
          <w:iCs w:val="0"/>
          <w:caps w:val="0"/>
          <w:color w:val="000000"/>
          <w:spacing w:val="0"/>
          <w:sz w:val="21"/>
          <w:szCs w:val="21"/>
        </w:rPr>
      </w:pPr>
      <w:ins w:id="2178" w:author="ws" w:date="2023-02-15T23:24:51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79" w:author="ws" w:date="2023-02-15T23:24:51Z"/>
          <w:rFonts w:hint="default" w:ascii="Open Sans" w:hAnsi="Open Sans" w:eastAsia="Open Sans" w:cs="Open Sans"/>
          <w:i w:val="0"/>
          <w:iCs w:val="0"/>
          <w:caps w:val="0"/>
          <w:color w:val="000000"/>
          <w:spacing w:val="0"/>
          <w:sz w:val="21"/>
          <w:szCs w:val="21"/>
        </w:rPr>
      </w:pPr>
      <w:ins w:id="2180" w:author="ws" w:date="2023-02-15T23:24:51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81" w:author="ws" w:date="2023-02-15T23:24:51Z"/>
          <w:rFonts w:hint="default" w:ascii="Open Sans" w:hAnsi="Open Sans" w:eastAsia="Open Sans" w:cs="Open Sans"/>
          <w:i w:val="0"/>
          <w:iCs w:val="0"/>
          <w:caps w:val="0"/>
          <w:color w:val="000000"/>
          <w:spacing w:val="0"/>
          <w:sz w:val="21"/>
          <w:szCs w:val="21"/>
        </w:rPr>
      </w:pPr>
      <w:ins w:id="2182" w:author="ws" w:date="2023-02-15T23:24:51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83" w:author="ws" w:date="2023-02-15T23:24:51Z"/>
          <w:rFonts w:hint="default" w:ascii="Open Sans" w:hAnsi="Open Sans" w:eastAsia="Open Sans" w:cs="Open Sans"/>
          <w:i w:val="0"/>
          <w:iCs w:val="0"/>
          <w:caps w:val="0"/>
          <w:color w:val="000000"/>
          <w:spacing w:val="0"/>
          <w:sz w:val="21"/>
          <w:szCs w:val="21"/>
        </w:rPr>
      </w:pPr>
      <w:ins w:id="2184" w:author="ws" w:date="2023-02-15T23:24:51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85" w:author="ws" w:date="2023-02-15T23:24:51Z"/>
          <w:rFonts w:hint="default" w:ascii="Open Sans" w:hAnsi="Open Sans" w:eastAsia="Open Sans" w:cs="Open Sans"/>
          <w:i w:val="0"/>
          <w:iCs w:val="0"/>
          <w:caps w:val="0"/>
          <w:color w:val="000000"/>
          <w:spacing w:val="0"/>
          <w:sz w:val="21"/>
          <w:szCs w:val="21"/>
        </w:rPr>
      </w:pPr>
      <w:ins w:id="2186" w:author="ws" w:date="2023-02-15T23:24:51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87" w:author="ws" w:date="2023-02-15T23:24:51Z"/>
          <w:rFonts w:hint="default" w:ascii="Open Sans" w:hAnsi="Open Sans" w:eastAsia="Open Sans" w:cs="Open Sans"/>
          <w:i w:val="0"/>
          <w:iCs w:val="0"/>
          <w:caps w:val="0"/>
          <w:color w:val="000000"/>
          <w:spacing w:val="0"/>
          <w:sz w:val="21"/>
          <w:szCs w:val="21"/>
        </w:rPr>
      </w:pPr>
      <w:ins w:id="2188" w:author="ws" w:date="2023-02-15T23:24:51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89" w:author="ws" w:date="2023-02-15T23:24:51Z"/>
          <w:rFonts w:hint="default" w:ascii="Open Sans" w:hAnsi="Open Sans" w:eastAsia="Open Sans" w:cs="Open Sans"/>
          <w:i w:val="0"/>
          <w:iCs w:val="0"/>
          <w:caps w:val="0"/>
          <w:color w:val="000000"/>
          <w:spacing w:val="0"/>
          <w:sz w:val="21"/>
          <w:szCs w:val="21"/>
        </w:rPr>
      </w:pPr>
      <w:ins w:id="2190" w:author="ws" w:date="2023-02-15T23:24:51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91" w:author="ws" w:date="2023-02-15T23:24:51Z"/>
          <w:rFonts w:hint="default" w:ascii="Open Sans" w:hAnsi="Open Sans" w:eastAsia="Open Sans" w:cs="Open Sans"/>
          <w:i w:val="0"/>
          <w:iCs w:val="0"/>
          <w:caps w:val="0"/>
          <w:color w:val="000000"/>
          <w:spacing w:val="0"/>
          <w:sz w:val="21"/>
          <w:szCs w:val="21"/>
        </w:rPr>
      </w:pPr>
      <w:ins w:id="2192" w:author="ws" w:date="2023-02-15T23:24:51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93" w:author="ws" w:date="2023-02-15T23:24:51Z"/>
          <w:rFonts w:hint="default" w:ascii="Open Sans" w:hAnsi="Open Sans" w:eastAsia="Open Sans" w:cs="Open Sans"/>
          <w:i w:val="0"/>
          <w:iCs w:val="0"/>
          <w:caps w:val="0"/>
          <w:color w:val="000000"/>
          <w:spacing w:val="0"/>
          <w:sz w:val="21"/>
          <w:szCs w:val="21"/>
        </w:rPr>
      </w:pPr>
      <w:ins w:id="2194" w:author="ws" w:date="2023-02-15T23:24:51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95" w:author="ws" w:date="2023-02-15T23:24:51Z"/>
          <w:rFonts w:hint="default" w:ascii="Open Sans" w:hAnsi="Open Sans" w:eastAsia="Open Sans" w:cs="Open Sans"/>
          <w:i w:val="0"/>
          <w:iCs w:val="0"/>
          <w:caps w:val="0"/>
          <w:color w:val="000000"/>
          <w:spacing w:val="0"/>
          <w:sz w:val="21"/>
          <w:szCs w:val="21"/>
        </w:rPr>
      </w:pPr>
      <w:ins w:id="2196" w:author="ws" w:date="2023-02-15T23:24:51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97" w:author="ws" w:date="2023-02-15T23:24:51Z"/>
          <w:rFonts w:hint="default" w:ascii="Open Sans" w:hAnsi="Open Sans" w:eastAsia="Open Sans" w:cs="Open Sans"/>
          <w:i w:val="0"/>
          <w:iCs w:val="0"/>
          <w:caps w:val="0"/>
          <w:color w:val="000000"/>
          <w:spacing w:val="0"/>
          <w:sz w:val="21"/>
          <w:szCs w:val="21"/>
        </w:rPr>
      </w:pPr>
      <w:ins w:id="2198" w:author="ws" w:date="2023-02-15T23:24:51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199" w:author="ws" w:date="2023-02-15T23:24:51Z"/>
          <w:rFonts w:hint="default" w:ascii="Open Sans" w:hAnsi="Open Sans" w:eastAsia="Open Sans" w:cs="Open Sans"/>
          <w:i w:val="0"/>
          <w:iCs w:val="0"/>
          <w:caps w:val="0"/>
          <w:color w:val="000000"/>
          <w:spacing w:val="0"/>
          <w:sz w:val="21"/>
          <w:szCs w:val="21"/>
        </w:rPr>
      </w:pPr>
      <w:ins w:id="2200" w:author="ws" w:date="2023-02-15T23:24:51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01" w:author="ws" w:date="2023-02-15T23:24:51Z"/>
          <w:rFonts w:hint="default" w:ascii="Open Sans" w:hAnsi="Open Sans" w:eastAsia="Open Sans" w:cs="Open Sans"/>
          <w:i w:val="0"/>
          <w:iCs w:val="0"/>
          <w:caps w:val="0"/>
          <w:color w:val="000000"/>
          <w:spacing w:val="0"/>
          <w:sz w:val="21"/>
          <w:szCs w:val="21"/>
        </w:rPr>
      </w:pPr>
      <w:ins w:id="2202" w:author="ws" w:date="2023-02-15T23:24:51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03" w:author="ws" w:date="2023-02-15T23:24:51Z"/>
          <w:rFonts w:hint="eastAsia" w:ascii="Open Sans" w:hAnsi="Open Sans" w:eastAsia="SimSun" w:cs="Open Sans"/>
          <w:i w:val="0"/>
          <w:iCs w:val="0"/>
          <w:caps w:val="0"/>
          <w:color w:val="000000"/>
          <w:spacing w:val="0"/>
          <w:sz w:val="21"/>
          <w:szCs w:val="21"/>
          <w:lang w:eastAsia="zh-CN"/>
        </w:rPr>
      </w:pPr>
      <w:ins w:id="2204" w:author="ws" w:date="2023-02-15T23:24:51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05" w:author="ws" w:date="2023-02-15T23:24:51Z"/>
          <w:rFonts w:hint="default" w:ascii="Open Sans" w:hAnsi="Open Sans" w:eastAsia="Open Sans" w:cs="Open Sans"/>
          <w:i w:val="0"/>
          <w:iCs w:val="0"/>
          <w:caps w:val="0"/>
          <w:color w:val="000000"/>
          <w:spacing w:val="0"/>
          <w:sz w:val="21"/>
          <w:szCs w:val="21"/>
        </w:rPr>
      </w:pPr>
      <w:ins w:id="2206" w:author="ws" w:date="2023-02-15T23:24:51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07" w:author="ws" w:date="2023-02-15T23:24:51Z"/>
          <w:rFonts w:hint="default" w:ascii="Open Sans" w:hAnsi="Open Sans" w:eastAsia="Open Sans" w:cs="Open Sans"/>
          <w:i w:val="0"/>
          <w:iCs w:val="0"/>
          <w:caps w:val="0"/>
          <w:color w:val="000000"/>
          <w:spacing w:val="0"/>
          <w:sz w:val="21"/>
          <w:szCs w:val="21"/>
        </w:rPr>
      </w:pPr>
      <w:ins w:id="2208" w:author="ws" w:date="2023-02-15T23:24:51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2209" w:author="ws" w:date="2023-02-15T23:24:51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10" w:author="ws" w:date="2023-02-15T23:24:51Z"/>
          <w:rFonts w:ascii="Open Sans" w:hAnsi="Open Sans" w:eastAsia="Open Sans" w:cs="Open Sans"/>
          <w:i w:val="0"/>
          <w:iCs w:val="0"/>
          <w:caps w:val="0"/>
          <w:color w:val="000000"/>
          <w:spacing w:val="0"/>
          <w:sz w:val="21"/>
          <w:szCs w:val="21"/>
        </w:rPr>
      </w:pPr>
      <w:ins w:id="2211" w:author="ws" w:date="2023-02-15T23:24:51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12" w:author="ws" w:date="2023-02-15T23:24:51Z"/>
          <w:rFonts w:hint="default" w:ascii="Open Sans" w:hAnsi="Open Sans" w:eastAsia="Open Sans" w:cs="Open Sans"/>
          <w:i w:val="0"/>
          <w:iCs w:val="0"/>
          <w:caps w:val="0"/>
          <w:color w:val="000000"/>
          <w:spacing w:val="0"/>
          <w:sz w:val="21"/>
          <w:szCs w:val="21"/>
        </w:rPr>
      </w:pPr>
      <w:ins w:id="2213" w:author="ws" w:date="2023-02-15T23:24:51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14" w:author="ws" w:date="2023-02-15T23:24:51Z"/>
          <w:rFonts w:hint="default" w:ascii="Open Sans" w:hAnsi="Open Sans" w:eastAsia="Open Sans" w:cs="Open Sans"/>
          <w:i w:val="0"/>
          <w:iCs w:val="0"/>
          <w:caps w:val="0"/>
          <w:color w:val="000000"/>
          <w:spacing w:val="0"/>
          <w:sz w:val="21"/>
          <w:szCs w:val="21"/>
        </w:rPr>
      </w:pPr>
      <w:ins w:id="2215" w:author="ws" w:date="2023-02-15T23:24:51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16" w:author="ws" w:date="2023-02-15T23:24:51Z"/>
          <w:rFonts w:hint="default" w:ascii="Open Sans" w:hAnsi="Open Sans" w:eastAsia="Open Sans" w:cs="Open Sans"/>
          <w:i w:val="0"/>
          <w:iCs w:val="0"/>
          <w:caps w:val="0"/>
          <w:color w:val="000000"/>
          <w:spacing w:val="0"/>
          <w:sz w:val="21"/>
          <w:szCs w:val="21"/>
        </w:rPr>
      </w:pPr>
      <w:ins w:id="2217" w:author="ws" w:date="2023-02-15T23:24:51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18" w:author="ws" w:date="2023-02-15T23:24:51Z"/>
          <w:rFonts w:hint="default" w:ascii="Open Sans" w:hAnsi="Open Sans" w:eastAsia="Open Sans" w:cs="Open Sans"/>
          <w:i w:val="0"/>
          <w:iCs w:val="0"/>
          <w:caps w:val="0"/>
          <w:color w:val="000000"/>
          <w:spacing w:val="0"/>
          <w:sz w:val="21"/>
          <w:szCs w:val="21"/>
        </w:rPr>
      </w:pPr>
      <w:ins w:id="2219" w:author="ws" w:date="2023-02-15T23:24:51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20" w:author="ws" w:date="2023-02-15T23:24:51Z"/>
          <w:rFonts w:hint="default" w:ascii="Open Sans" w:hAnsi="Open Sans" w:eastAsia="Open Sans" w:cs="Open Sans"/>
          <w:i w:val="0"/>
          <w:iCs w:val="0"/>
          <w:caps w:val="0"/>
          <w:color w:val="000000"/>
          <w:spacing w:val="0"/>
          <w:sz w:val="21"/>
          <w:szCs w:val="21"/>
        </w:rPr>
      </w:pPr>
      <w:ins w:id="2221" w:author="ws" w:date="2023-02-15T23:24:51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22" w:author="ws" w:date="2023-02-15T23:24:51Z"/>
          <w:rFonts w:hint="default" w:ascii="Open Sans" w:hAnsi="Open Sans" w:eastAsia="Open Sans" w:cs="Open Sans"/>
          <w:i w:val="0"/>
          <w:iCs w:val="0"/>
          <w:caps w:val="0"/>
          <w:color w:val="000000"/>
          <w:spacing w:val="0"/>
          <w:sz w:val="21"/>
          <w:szCs w:val="21"/>
        </w:rPr>
      </w:pPr>
      <w:ins w:id="2223" w:author="ws" w:date="2023-02-15T23:24:51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24" w:author="ws" w:date="2023-02-15T23:24:51Z"/>
          <w:rFonts w:hint="default" w:ascii="Open Sans" w:hAnsi="Open Sans" w:eastAsia="Open Sans" w:cs="Open Sans"/>
          <w:i w:val="0"/>
          <w:iCs w:val="0"/>
          <w:caps w:val="0"/>
          <w:color w:val="000000"/>
          <w:spacing w:val="0"/>
          <w:sz w:val="21"/>
          <w:szCs w:val="21"/>
        </w:rPr>
      </w:pPr>
      <w:ins w:id="2225" w:author="ws" w:date="2023-02-15T23:24:51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26" w:author="ws" w:date="2023-02-15T23:24:51Z"/>
          <w:rFonts w:hint="default" w:ascii="Open Sans" w:hAnsi="Open Sans" w:eastAsia="Open Sans" w:cs="Open Sans"/>
          <w:i w:val="0"/>
          <w:iCs w:val="0"/>
          <w:caps w:val="0"/>
          <w:color w:val="000000"/>
          <w:spacing w:val="0"/>
          <w:sz w:val="21"/>
          <w:szCs w:val="21"/>
        </w:rPr>
      </w:pPr>
      <w:ins w:id="2227" w:author="ws" w:date="2023-02-15T23:24:51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28" w:author="ws" w:date="2023-02-15T23:24:51Z"/>
          <w:rFonts w:hint="default" w:ascii="Open Sans" w:hAnsi="Open Sans" w:eastAsia="Open Sans" w:cs="Open Sans"/>
          <w:i w:val="0"/>
          <w:iCs w:val="0"/>
          <w:caps w:val="0"/>
          <w:color w:val="000000"/>
          <w:spacing w:val="0"/>
          <w:sz w:val="21"/>
          <w:szCs w:val="21"/>
        </w:rPr>
      </w:pPr>
      <w:ins w:id="2229" w:author="ws" w:date="2023-02-15T23:24:51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30" w:author="ws" w:date="2023-02-15T23:24:51Z"/>
          <w:rFonts w:hint="default" w:ascii="Open Sans" w:hAnsi="Open Sans" w:eastAsia="Open Sans" w:cs="Open Sans"/>
          <w:i w:val="0"/>
          <w:iCs w:val="0"/>
          <w:caps w:val="0"/>
          <w:color w:val="000000"/>
          <w:spacing w:val="0"/>
          <w:sz w:val="21"/>
          <w:szCs w:val="21"/>
        </w:rPr>
      </w:pPr>
      <w:ins w:id="2231" w:author="ws" w:date="2023-02-15T23:24:51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32" w:author="ws" w:date="2023-02-15T23:24:51Z"/>
          <w:rFonts w:hint="default" w:ascii="Open Sans" w:hAnsi="Open Sans" w:eastAsia="Open Sans" w:cs="Open Sans"/>
          <w:i w:val="0"/>
          <w:iCs w:val="0"/>
          <w:caps w:val="0"/>
          <w:color w:val="000000"/>
          <w:spacing w:val="0"/>
          <w:sz w:val="21"/>
          <w:szCs w:val="21"/>
        </w:rPr>
      </w:pPr>
      <w:ins w:id="2233" w:author="ws" w:date="2023-02-15T23:24:51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34" w:author="ws" w:date="2023-02-15T23:24:51Z"/>
          <w:rFonts w:hint="default" w:ascii="Open Sans" w:hAnsi="Open Sans" w:eastAsia="Open Sans" w:cs="Open Sans"/>
          <w:i w:val="0"/>
          <w:iCs w:val="0"/>
          <w:caps w:val="0"/>
          <w:color w:val="000000"/>
          <w:spacing w:val="0"/>
          <w:sz w:val="21"/>
          <w:szCs w:val="21"/>
        </w:rPr>
      </w:pPr>
      <w:ins w:id="2235" w:author="ws" w:date="2023-02-15T23:24:51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36" w:author="ws" w:date="2023-02-15T23:24:51Z"/>
          <w:rFonts w:hint="default" w:ascii="Open Sans" w:hAnsi="Open Sans" w:eastAsia="Open Sans" w:cs="Open Sans"/>
          <w:i w:val="0"/>
          <w:iCs w:val="0"/>
          <w:caps w:val="0"/>
          <w:color w:val="000000"/>
          <w:spacing w:val="0"/>
          <w:sz w:val="21"/>
          <w:szCs w:val="21"/>
        </w:rPr>
      </w:pPr>
      <w:ins w:id="2237" w:author="ws" w:date="2023-02-15T23:24:51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38" w:author="ws" w:date="2023-02-15T23:24:51Z"/>
          <w:rFonts w:hint="default" w:ascii="Open Sans" w:hAnsi="Open Sans" w:eastAsia="Open Sans" w:cs="Open Sans"/>
          <w:i w:val="0"/>
          <w:iCs w:val="0"/>
          <w:caps w:val="0"/>
          <w:color w:val="000000"/>
          <w:spacing w:val="0"/>
          <w:sz w:val="21"/>
          <w:szCs w:val="21"/>
        </w:rPr>
      </w:pPr>
      <w:ins w:id="2239" w:author="ws" w:date="2023-02-15T23:24:51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40" w:author="ws" w:date="2023-02-15T23:24:51Z"/>
          <w:rFonts w:hint="default" w:ascii="Open Sans" w:hAnsi="Open Sans" w:eastAsia="Open Sans" w:cs="Open Sans"/>
          <w:i w:val="0"/>
          <w:iCs w:val="0"/>
          <w:caps w:val="0"/>
          <w:color w:val="000000"/>
          <w:spacing w:val="0"/>
          <w:sz w:val="21"/>
          <w:szCs w:val="21"/>
        </w:rPr>
      </w:pPr>
      <w:ins w:id="2241" w:author="ws" w:date="2023-02-15T23:24:51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42" w:author="ws" w:date="2023-02-15T23:24:51Z"/>
          <w:rFonts w:hint="default" w:ascii="Open Sans" w:hAnsi="Open Sans" w:eastAsia="Open Sans" w:cs="Open Sans"/>
          <w:i w:val="0"/>
          <w:iCs w:val="0"/>
          <w:caps w:val="0"/>
          <w:color w:val="000000"/>
          <w:spacing w:val="0"/>
          <w:sz w:val="21"/>
          <w:szCs w:val="21"/>
        </w:rPr>
      </w:pPr>
      <w:ins w:id="2243" w:author="ws" w:date="2023-02-15T23:24:51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44" w:author="ws" w:date="2023-02-15T23:24:51Z"/>
          <w:rFonts w:hint="default" w:ascii="Open Sans" w:hAnsi="Open Sans" w:eastAsia="Open Sans" w:cs="Open Sans"/>
          <w:i w:val="0"/>
          <w:iCs w:val="0"/>
          <w:caps w:val="0"/>
          <w:color w:val="000000"/>
          <w:spacing w:val="0"/>
          <w:sz w:val="21"/>
          <w:szCs w:val="21"/>
        </w:rPr>
      </w:pPr>
      <w:ins w:id="2245" w:author="ws" w:date="2023-02-15T23:24:51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46" w:author="ws" w:date="2023-02-15T23:24:51Z"/>
          <w:rFonts w:hint="default" w:ascii="Open Sans" w:hAnsi="Open Sans" w:eastAsia="Open Sans" w:cs="Open Sans"/>
          <w:i w:val="0"/>
          <w:iCs w:val="0"/>
          <w:caps w:val="0"/>
          <w:color w:val="000000"/>
          <w:spacing w:val="0"/>
          <w:sz w:val="21"/>
          <w:szCs w:val="21"/>
        </w:rPr>
      </w:pPr>
      <w:ins w:id="2247" w:author="ws" w:date="2023-02-15T23:24:51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48" w:author="ws" w:date="2023-02-15T23:24:51Z"/>
          <w:rFonts w:hint="default" w:ascii="Open Sans" w:hAnsi="Open Sans" w:eastAsia="Open Sans" w:cs="Open Sans"/>
          <w:i w:val="0"/>
          <w:iCs w:val="0"/>
          <w:caps w:val="0"/>
          <w:color w:val="000000"/>
          <w:spacing w:val="0"/>
          <w:sz w:val="21"/>
          <w:szCs w:val="21"/>
        </w:rPr>
      </w:pPr>
      <w:ins w:id="2249" w:author="ws" w:date="2023-02-15T23:24:51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50" w:author="ws" w:date="2023-02-15T23:24:51Z"/>
          <w:rFonts w:hint="default" w:ascii="Open Sans" w:hAnsi="Open Sans" w:eastAsia="Open Sans" w:cs="Open Sans"/>
          <w:i w:val="0"/>
          <w:iCs w:val="0"/>
          <w:caps w:val="0"/>
          <w:color w:val="000000"/>
          <w:spacing w:val="0"/>
          <w:sz w:val="21"/>
          <w:szCs w:val="21"/>
        </w:rPr>
      </w:pPr>
      <w:ins w:id="2251" w:author="ws" w:date="2023-02-15T23:24:51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52" w:author="ws" w:date="2023-02-15T23:24:51Z"/>
          <w:rFonts w:hint="default" w:ascii="Open Sans" w:hAnsi="Open Sans" w:eastAsia="Open Sans" w:cs="Open Sans"/>
          <w:i w:val="0"/>
          <w:iCs w:val="0"/>
          <w:caps w:val="0"/>
          <w:color w:val="000000"/>
          <w:spacing w:val="0"/>
          <w:sz w:val="21"/>
          <w:szCs w:val="21"/>
        </w:rPr>
      </w:pPr>
      <w:ins w:id="2253" w:author="ws" w:date="2023-02-15T23:24:51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54" w:author="ws" w:date="2023-02-15T23:24:51Z"/>
          <w:rFonts w:hint="default" w:ascii="Open Sans" w:hAnsi="Open Sans" w:eastAsia="Open Sans" w:cs="Open Sans"/>
          <w:i w:val="0"/>
          <w:iCs w:val="0"/>
          <w:caps w:val="0"/>
          <w:color w:val="000000"/>
          <w:spacing w:val="0"/>
          <w:sz w:val="21"/>
          <w:szCs w:val="21"/>
        </w:rPr>
      </w:pPr>
      <w:ins w:id="2255" w:author="ws" w:date="2023-02-15T23:24:51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56" w:author="ws" w:date="2023-02-15T23:24:51Z"/>
          <w:rFonts w:hint="default" w:ascii="Open Sans" w:hAnsi="Open Sans" w:eastAsia="Open Sans" w:cs="Open Sans"/>
          <w:i w:val="0"/>
          <w:iCs w:val="0"/>
          <w:caps w:val="0"/>
          <w:color w:val="000000"/>
          <w:spacing w:val="0"/>
          <w:sz w:val="21"/>
          <w:szCs w:val="21"/>
        </w:rPr>
      </w:pPr>
      <w:ins w:id="2257" w:author="ws" w:date="2023-02-15T23:24:51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58" w:author="ws" w:date="2023-02-15T23:24:51Z"/>
          <w:rFonts w:hint="default" w:ascii="Open Sans" w:hAnsi="Open Sans" w:eastAsia="Open Sans" w:cs="Open Sans"/>
          <w:i w:val="0"/>
          <w:iCs w:val="0"/>
          <w:caps w:val="0"/>
          <w:color w:val="000000"/>
          <w:spacing w:val="0"/>
          <w:sz w:val="21"/>
          <w:szCs w:val="21"/>
        </w:rPr>
      </w:pPr>
      <w:ins w:id="2259" w:author="ws" w:date="2023-02-15T23:24:51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60" w:author="ws" w:date="2023-02-15T23:24:51Z"/>
          <w:rFonts w:hint="default" w:ascii="Open Sans" w:hAnsi="Open Sans" w:eastAsia="Open Sans" w:cs="Open Sans"/>
          <w:i w:val="0"/>
          <w:iCs w:val="0"/>
          <w:caps w:val="0"/>
          <w:color w:val="000000"/>
          <w:spacing w:val="0"/>
          <w:sz w:val="21"/>
          <w:szCs w:val="21"/>
        </w:rPr>
      </w:pPr>
      <w:ins w:id="2261" w:author="ws" w:date="2023-02-15T23:24:51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62" w:author="ws" w:date="2023-02-15T23:24:51Z"/>
          <w:rFonts w:hint="default" w:ascii="Open Sans" w:hAnsi="Open Sans" w:eastAsia="Open Sans" w:cs="Open Sans"/>
          <w:i w:val="0"/>
          <w:iCs w:val="0"/>
          <w:caps w:val="0"/>
          <w:color w:val="000000"/>
          <w:spacing w:val="0"/>
          <w:sz w:val="21"/>
          <w:szCs w:val="21"/>
        </w:rPr>
      </w:pPr>
      <w:ins w:id="2263" w:author="ws" w:date="2023-02-15T23:24:51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64" w:author="ws" w:date="2023-02-15T23:24:51Z"/>
          <w:rFonts w:hint="default" w:ascii="Open Sans" w:hAnsi="Open Sans" w:eastAsia="Open Sans" w:cs="Open Sans"/>
          <w:i w:val="0"/>
          <w:iCs w:val="0"/>
          <w:caps w:val="0"/>
          <w:color w:val="000000"/>
          <w:spacing w:val="0"/>
          <w:sz w:val="21"/>
          <w:szCs w:val="21"/>
        </w:rPr>
      </w:pPr>
      <w:ins w:id="2265" w:author="ws" w:date="2023-02-15T23:24:51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66" w:author="ws" w:date="2023-02-15T23:24:51Z"/>
          <w:rFonts w:hint="default" w:ascii="Open Sans" w:hAnsi="Open Sans" w:eastAsia="Open Sans" w:cs="Open Sans"/>
          <w:i w:val="0"/>
          <w:iCs w:val="0"/>
          <w:caps w:val="0"/>
          <w:color w:val="000000"/>
          <w:spacing w:val="0"/>
          <w:sz w:val="21"/>
          <w:szCs w:val="21"/>
        </w:rPr>
      </w:pPr>
      <w:ins w:id="2267" w:author="ws" w:date="2023-02-15T23:24:51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68" w:author="ws" w:date="2023-02-15T23:24:51Z"/>
          <w:rFonts w:hint="default" w:ascii="Open Sans" w:hAnsi="Open Sans" w:eastAsia="Open Sans" w:cs="Open Sans"/>
          <w:i w:val="0"/>
          <w:iCs w:val="0"/>
          <w:caps w:val="0"/>
          <w:color w:val="000000"/>
          <w:spacing w:val="0"/>
          <w:sz w:val="21"/>
          <w:szCs w:val="21"/>
        </w:rPr>
      </w:pPr>
      <w:ins w:id="2269" w:author="ws" w:date="2023-02-15T23:24:51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70" w:author="ws" w:date="2023-02-15T23:24:51Z"/>
          <w:rFonts w:hint="default" w:ascii="Open Sans" w:hAnsi="Open Sans" w:eastAsia="Open Sans" w:cs="Open Sans"/>
          <w:i w:val="0"/>
          <w:iCs w:val="0"/>
          <w:caps w:val="0"/>
          <w:color w:val="000000"/>
          <w:spacing w:val="0"/>
          <w:sz w:val="21"/>
          <w:szCs w:val="21"/>
        </w:rPr>
      </w:pPr>
      <w:ins w:id="2271" w:author="ws" w:date="2023-02-15T23:24:51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72" w:author="ws" w:date="2023-02-15T23:24:51Z"/>
          <w:rFonts w:hint="default" w:ascii="Open Sans" w:hAnsi="Open Sans" w:eastAsia="Open Sans" w:cs="Open Sans"/>
          <w:i w:val="0"/>
          <w:iCs w:val="0"/>
          <w:caps w:val="0"/>
          <w:color w:val="000000"/>
          <w:spacing w:val="0"/>
          <w:sz w:val="21"/>
          <w:szCs w:val="21"/>
        </w:rPr>
      </w:pPr>
      <w:ins w:id="2273" w:author="ws" w:date="2023-02-15T23:24:51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74" w:author="ws" w:date="2023-02-15T23:24:51Z"/>
          <w:rFonts w:hint="default" w:ascii="Open Sans" w:hAnsi="Open Sans" w:eastAsia="Open Sans" w:cs="Open Sans"/>
          <w:i w:val="0"/>
          <w:iCs w:val="0"/>
          <w:caps w:val="0"/>
          <w:color w:val="000000"/>
          <w:spacing w:val="0"/>
          <w:sz w:val="21"/>
          <w:szCs w:val="21"/>
        </w:rPr>
      </w:pPr>
      <w:ins w:id="2275" w:author="ws" w:date="2023-02-15T23:24:51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76" w:author="ws" w:date="2023-02-15T23:24:51Z"/>
          <w:rFonts w:hint="default" w:ascii="Open Sans" w:hAnsi="Open Sans" w:eastAsia="Open Sans" w:cs="Open Sans"/>
          <w:i w:val="0"/>
          <w:iCs w:val="0"/>
          <w:caps w:val="0"/>
          <w:color w:val="000000"/>
          <w:spacing w:val="0"/>
          <w:sz w:val="21"/>
          <w:szCs w:val="21"/>
        </w:rPr>
      </w:pPr>
      <w:ins w:id="2277" w:author="ws" w:date="2023-02-15T23:24:51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78" w:author="ws" w:date="2023-02-15T23:24:51Z"/>
          <w:rFonts w:hint="default" w:ascii="Open Sans" w:hAnsi="Open Sans" w:eastAsia="Open Sans" w:cs="Open Sans"/>
          <w:i w:val="0"/>
          <w:iCs w:val="0"/>
          <w:caps w:val="0"/>
          <w:color w:val="000000"/>
          <w:spacing w:val="0"/>
          <w:sz w:val="21"/>
          <w:szCs w:val="21"/>
        </w:rPr>
      </w:pPr>
      <w:ins w:id="2279" w:author="ws" w:date="2023-02-15T23:24:51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80" w:author="ws" w:date="2023-02-15T23:24:51Z"/>
          <w:rFonts w:hint="default" w:ascii="Open Sans" w:hAnsi="Open Sans" w:eastAsia="Open Sans" w:cs="Open Sans"/>
          <w:i w:val="0"/>
          <w:iCs w:val="0"/>
          <w:caps w:val="0"/>
          <w:color w:val="000000"/>
          <w:spacing w:val="0"/>
          <w:sz w:val="21"/>
          <w:szCs w:val="21"/>
        </w:rPr>
      </w:pPr>
      <w:ins w:id="2281" w:author="ws" w:date="2023-02-15T23:24:51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82" w:author="ws" w:date="2023-02-15T23:24:51Z"/>
          <w:rFonts w:hint="default" w:ascii="Open Sans" w:hAnsi="Open Sans" w:eastAsia="Open Sans" w:cs="Open Sans"/>
          <w:i w:val="0"/>
          <w:iCs w:val="0"/>
          <w:caps w:val="0"/>
          <w:color w:val="000000"/>
          <w:spacing w:val="0"/>
          <w:sz w:val="21"/>
          <w:szCs w:val="21"/>
        </w:rPr>
      </w:pPr>
      <w:ins w:id="2283" w:author="ws" w:date="2023-02-15T23:24:51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84" w:author="ws" w:date="2023-02-15T23:24:51Z"/>
          <w:rFonts w:hint="default" w:ascii="Open Sans" w:hAnsi="Open Sans" w:eastAsia="Open Sans" w:cs="Open Sans"/>
          <w:i w:val="0"/>
          <w:iCs w:val="0"/>
          <w:caps w:val="0"/>
          <w:color w:val="000000"/>
          <w:spacing w:val="0"/>
          <w:sz w:val="21"/>
          <w:szCs w:val="21"/>
        </w:rPr>
      </w:pPr>
      <w:ins w:id="2285" w:author="ws" w:date="2023-02-15T23:24:51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86" w:author="ws" w:date="2023-02-15T23:24:51Z"/>
          <w:rFonts w:hint="default" w:ascii="Open Sans" w:hAnsi="Open Sans" w:eastAsia="Open Sans" w:cs="Open Sans"/>
          <w:i w:val="0"/>
          <w:iCs w:val="0"/>
          <w:caps w:val="0"/>
          <w:color w:val="000000"/>
          <w:spacing w:val="0"/>
          <w:sz w:val="21"/>
          <w:szCs w:val="21"/>
        </w:rPr>
      </w:pPr>
      <w:ins w:id="2287" w:author="ws" w:date="2023-02-15T23:24:51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88" w:author="ws" w:date="2023-02-15T23:24:51Z"/>
          <w:rFonts w:hint="default" w:ascii="Open Sans" w:hAnsi="Open Sans" w:eastAsia="Open Sans" w:cs="Open Sans"/>
          <w:i w:val="0"/>
          <w:iCs w:val="0"/>
          <w:caps w:val="0"/>
          <w:color w:val="000000"/>
          <w:spacing w:val="0"/>
          <w:sz w:val="21"/>
          <w:szCs w:val="21"/>
        </w:rPr>
      </w:pPr>
      <w:ins w:id="2289" w:author="ws" w:date="2023-02-15T23:24:51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90" w:author="ws" w:date="2023-02-15T23:24:51Z"/>
          <w:rFonts w:hint="default" w:ascii="Open Sans" w:hAnsi="Open Sans" w:eastAsia="Open Sans" w:cs="Open Sans"/>
          <w:i w:val="0"/>
          <w:iCs w:val="0"/>
          <w:caps w:val="0"/>
          <w:color w:val="000000"/>
          <w:spacing w:val="0"/>
          <w:sz w:val="21"/>
          <w:szCs w:val="21"/>
        </w:rPr>
      </w:pPr>
      <w:ins w:id="2291" w:author="ws" w:date="2023-02-15T23:24:51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92" w:author="ws" w:date="2023-02-15T23:24:51Z"/>
          <w:rFonts w:hint="default" w:ascii="Open Sans" w:hAnsi="Open Sans" w:eastAsia="Open Sans" w:cs="Open Sans"/>
          <w:i w:val="0"/>
          <w:iCs w:val="0"/>
          <w:caps w:val="0"/>
          <w:color w:val="000000"/>
          <w:spacing w:val="0"/>
          <w:sz w:val="21"/>
          <w:szCs w:val="21"/>
        </w:rPr>
      </w:pPr>
      <w:ins w:id="2293" w:author="ws" w:date="2023-02-15T23:24:51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94" w:author="ws" w:date="2023-02-15T23:24:51Z"/>
          <w:rFonts w:hint="default" w:ascii="Open Sans" w:hAnsi="Open Sans" w:eastAsia="Open Sans" w:cs="Open Sans"/>
          <w:i w:val="0"/>
          <w:iCs w:val="0"/>
          <w:caps w:val="0"/>
          <w:color w:val="000000"/>
          <w:spacing w:val="0"/>
          <w:sz w:val="21"/>
          <w:szCs w:val="21"/>
        </w:rPr>
      </w:pPr>
      <w:ins w:id="2295" w:author="ws" w:date="2023-02-15T23:24:51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96" w:author="ws" w:date="2023-02-15T23:24:51Z"/>
          <w:rFonts w:hint="default" w:ascii="Open Sans" w:hAnsi="Open Sans" w:eastAsia="Open Sans" w:cs="Open Sans"/>
          <w:i w:val="0"/>
          <w:iCs w:val="0"/>
          <w:caps w:val="0"/>
          <w:color w:val="000000"/>
          <w:spacing w:val="0"/>
          <w:sz w:val="21"/>
          <w:szCs w:val="21"/>
        </w:rPr>
      </w:pPr>
      <w:ins w:id="2297" w:author="ws" w:date="2023-02-15T23:24:51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298" w:author="ws" w:date="2023-02-15T23:24:51Z"/>
          <w:rFonts w:hint="default" w:ascii="Open Sans" w:hAnsi="Open Sans" w:eastAsia="Open Sans" w:cs="Open Sans"/>
          <w:i w:val="0"/>
          <w:iCs w:val="0"/>
          <w:caps w:val="0"/>
          <w:color w:val="000000"/>
          <w:spacing w:val="0"/>
          <w:sz w:val="21"/>
          <w:szCs w:val="21"/>
        </w:rPr>
      </w:pPr>
      <w:ins w:id="2299" w:author="ws" w:date="2023-02-15T23:24:51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00" w:author="ws" w:date="2023-02-15T23:24:51Z"/>
          <w:rFonts w:hint="default" w:ascii="Open Sans" w:hAnsi="Open Sans" w:eastAsia="Open Sans" w:cs="Open Sans"/>
          <w:i w:val="0"/>
          <w:iCs w:val="0"/>
          <w:caps w:val="0"/>
          <w:color w:val="000000"/>
          <w:spacing w:val="0"/>
          <w:sz w:val="21"/>
          <w:szCs w:val="21"/>
        </w:rPr>
      </w:pPr>
      <w:ins w:id="2301" w:author="ws" w:date="2023-02-15T23:24:51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02" w:author="ws" w:date="2023-02-15T23:24:51Z"/>
          <w:rFonts w:hint="default" w:ascii="Open Sans" w:hAnsi="Open Sans" w:eastAsia="Open Sans" w:cs="Open Sans"/>
          <w:i w:val="0"/>
          <w:iCs w:val="0"/>
          <w:caps w:val="0"/>
          <w:color w:val="000000"/>
          <w:spacing w:val="0"/>
          <w:sz w:val="21"/>
          <w:szCs w:val="21"/>
        </w:rPr>
      </w:pPr>
      <w:ins w:id="2303" w:author="ws" w:date="2023-02-15T23:24:51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04" w:author="ws" w:date="2023-02-15T23:24:51Z"/>
          <w:rFonts w:hint="default" w:ascii="Open Sans" w:hAnsi="Open Sans" w:eastAsia="Open Sans" w:cs="Open Sans"/>
          <w:i w:val="0"/>
          <w:iCs w:val="0"/>
          <w:caps w:val="0"/>
          <w:color w:val="000000"/>
          <w:spacing w:val="0"/>
          <w:sz w:val="21"/>
          <w:szCs w:val="21"/>
        </w:rPr>
      </w:pPr>
      <w:ins w:id="2305" w:author="ws" w:date="2023-02-15T23:24:51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06" w:author="ws" w:date="2023-02-15T23:24:51Z"/>
          <w:rFonts w:hint="default" w:ascii="Open Sans" w:hAnsi="Open Sans" w:eastAsia="Open Sans" w:cs="Open Sans"/>
          <w:i w:val="0"/>
          <w:iCs w:val="0"/>
          <w:caps w:val="0"/>
          <w:color w:val="000000"/>
          <w:spacing w:val="0"/>
          <w:sz w:val="21"/>
          <w:szCs w:val="21"/>
        </w:rPr>
      </w:pPr>
      <w:ins w:id="2307" w:author="ws" w:date="2023-02-15T23:24:51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08" w:author="ws" w:date="2023-02-15T23:24:51Z"/>
          <w:rFonts w:hint="default" w:ascii="Open Sans" w:hAnsi="Open Sans" w:eastAsia="Open Sans" w:cs="Open Sans"/>
          <w:i w:val="0"/>
          <w:iCs w:val="0"/>
          <w:caps w:val="0"/>
          <w:color w:val="000000"/>
          <w:spacing w:val="0"/>
          <w:sz w:val="21"/>
          <w:szCs w:val="21"/>
        </w:rPr>
      </w:pPr>
      <w:ins w:id="2309" w:author="ws" w:date="2023-02-15T23:24:51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10" w:author="ws" w:date="2023-02-15T23:24:51Z"/>
          <w:rFonts w:hint="default" w:ascii="Open Sans" w:hAnsi="Open Sans" w:eastAsia="Open Sans" w:cs="Open Sans"/>
          <w:i w:val="0"/>
          <w:iCs w:val="0"/>
          <w:caps w:val="0"/>
          <w:color w:val="000000"/>
          <w:spacing w:val="0"/>
          <w:sz w:val="21"/>
          <w:szCs w:val="21"/>
        </w:rPr>
      </w:pPr>
      <w:ins w:id="2311" w:author="ws" w:date="2023-02-15T23:24:51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12" w:author="ws" w:date="2023-02-15T23:24:51Z"/>
          <w:rFonts w:hint="default" w:ascii="Open Sans" w:hAnsi="Open Sans" w:eastAsia="Open Sans" w:cs="Open Sans"/>
          <w:i w:val="0"/>
          <w:iCs w:val="0"/>
          <w:caps w:val="0"/>
          <w:color w:val="000000"/>
          <w:spacing w:val="0"/>
          <w:sz w:val="21"/>
          <w:szCs w:val="21"/>
        </w:rPr>
      </w:pPr>
      <w:ins w:id="2313" w:author="ws" w:date="2023-02-15T23:24:51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14" w:author="ws" w:date="2023-02-15T23:24:51Z"/>
          <w:rFonts w:hint="default" w:ascii="Open Sans" w:hAnsi="Open Sans" w:eastAsia="Open Sans" w:cs="Open Sans"/>
          <w:i w:val="0"/>
          <w:iCs w:val="0"/>
          <w:caps w:val="0"/>
          <w:color w:val="000000"/>
          <w:spacing w:val="0"/>
          <w:sz w:val="21"/>
          <w:szCs w:val="21"/>
        </w:rPr>
      </w:pPr>
      <w:ins w:id="2315" w:author="ws" w:date="2023-02-15T23:24:51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16" w:author="ws" w:date="2023-02-15T23:24:51Z"/>
          <w:rFonts w:hint="default" w:ascii="Open Sans" w:hAnsi="Open Sans" w:eastAsia="Open Sans" w:cs="Open Sans"/>
          <w:i w:val="0"/>
          <w:iCs w:val="0"/>
          <w:caps w:val="0"/>
          <w:color w:val="000000"/>
          <w:spacing w:val="0"/>
          <w:sz w:val="21"/>
          <w:szCs w:val="21"/>
        </w:rPr>
      </w:pPr>
      <w:ins w:id="2317" w:author="ws" w:date="2023-02-15T23:24:51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18" w:author="ws" w:date="2023-02-15T23:24:51Z"/>
          <w:rFonts w:hint="default" w:ascii="Open Sans" w:hAnsi="Open Sans" w:eastAsia="Open Sans" w:cs="Open Sans"/>
          <w:i w:val="0"/>
          <w:iCs w:val="0"/>
          <w:caps w:val="0"/>
          <w:color w:val="000000"/>
          <w:spacing w:val="0"/>
          <w:sz w:val="21"/>
          <w:szCs w:val="21"/>
        </w:rPr>
      </w:pPr>
      <w:ins w:id="2319" w:author="ws" w:date="2023-02-15T23:24:51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20" w:author="ws" w:date="2023-02-15T23:24:51Z"/>
          <w:rFonts w:hint="default" w:ascii="Open Sans" w:hAnsi="Open Sans" w:eastAsia="Open Sans" w:cs="Open Sans"/>
          <w:i w:val="0"/>
          <w:iCs w:val="0"/>
          <w:caps w:val="0"/>
          <w:color w:val="000000"/>
          <w:spacing w:val="0"/>
          <w:sz w:val="21"/>
          <w:szCs w:val="21"/>
        </w:rPr>
      </w:pPr>
      <w:ins w:id="2321" w:author="ws" w:date="2023-02-15T23:24:51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22" w:author="ws" w:date="2023-02-15T23:24:51Z"/>
          <w:rFonts w:hint="default" w:ascii="Open Sans" w:hAnsi="Open Sans" w:eastAsia="Open Sans" w:cs="Open Sans"/>
          <w:i w:val="0"/>
          <w:iCs w:val="0"/>
          <w:caps w:val="0"/>
          <w:color w:val="000000"/>
          <w:spacing w:val="0"/>
          <w:sz w:val="21"/>
          <w:szCs w:val="21"/>
        </w:rPr>
      </w:pPr>
      <w:ins w:id="2323" w:author="ws" w:date="2023-02-15T23:24:51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24" w:author="ws" w:date="2023-02-15T23:24:51Z"/>
          <w:rFonts w:hint="default" w:ascii="Open Sans" w:hAnsi="Open Sans" w:eastAsia="Open Sans" w:cs="Open Sans"/>
          <w:i w:val="0"/>
          <w:iCs w:val="0"/>
          <w:caps w:val="0"/>
          <w:color w:val="000000"/>
          <w:spacing w:val="0"/>
          <w:sz w:val="21"/>
          <w:szCs w:val="21"/>
        </w:rPr>
      </w:pPr>
      <w:ins w:id="2325" w:author="ws" w:date="2023-02-15T23:24:51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26" w:author="ws" w:date="2023-02-15T23:24:51Z"/>
          <w:rFonts w:hint="default" w:ascii="Open Sans" w:hAnsi="Open Sans" w:eastAsia="Open Sans" w:cs="Open Sans"/>
          <w:i w:val="0"/>
          <w:iCs w:val="0"/>
          <w:caps w:val="0"/>
          <w:color w:val="000000"/>
          <w:spacing w:val="0"/>
          <w:sz w:val="21"/>
          <w:szCs w:val="21"/>
        </w:rPr>
      </w:pPr>
      <w:ins w:id="2327" w:author="ws" w:date="2023-02-15T23:24:51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28" w:author="ws" w:date="2023-02-15T23:24:51Z"/>
          <w:rFonts w:hint="default" w:ascii="Open Sans" w:hAnsi="Open Sans" w:eastAsia="Open Sans" w:cs="Open Sans"/>
          <w:i w:val="0"/>
          <w:iCs w:val="0"/>
          <w:caps w:val="0"/>
          <w:color w:val="000000"/>
          <w:spacing w:val="0"/>
          <w:sz w:val="21"/>
          <w:szCs w:val="21"/>
        </w:rPr>
      </w:pPr>
      <w:ins w:id="2329" w:author="ws" w:date="2023-02-15T23:24:51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30" w:author="ws" w:date="2023-02-15T23:24:51Z"/>
          <w:rFonts w:hint="default" w:ascii="Open Sans" w:hAnsi="Open Sans" w:eastAsia="Open Sans" w:cs="Open Sans"/>
          <w:i w:val="0"/>
          <w:iCs w:val="0"/>
          <w:caps w:val="0"/>
          <w:color w:val="000000"/>
          <w:spacing w:val="0"/>
          <w:sz w:val="21"/>
          <w:szCs w:val="21"/>
        </w:rPr>
      </w:pPr>
      <w:ins w:id="2331" w:author="ws" w:date="2023-02-15T23:24:51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32" w:author="ws" w:date="2023-02-15T23:24:51Z"/>
          <w:rFonts w:hint="default" w:ascii="Open Sans" w:hAnsi="Open Sans" w:eastAsia="Open Sans" w:cs="Open Sans"/>
          <w:i w:val="0"/>
          <w:iCs w:val="0"/>
          <w:caps w:val="0"/>
          <w:color w:val="000000"/>
          <w:spacing w:val="0"/>
          <w:sz w:val="21"/>
          <w:szCs w:val="21"/>
        </w:rPr>
      </w:pPr>
      <w:ins w:id="2333" w:author="ws" w:date="2023-02-15T23:24:51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34" w:author="ws" w:date="2023-02-15T23:24:51Z"/>
          <w:rFonts w:hint="default" w:ascii="Open Sans" w:hAnsi="Open Sans" w:eastAsia="Open Sans" w:cs="Open Sans"/>
          <w:i w:val="0"/>
          <w:iCs w:val="0"/>
          <w:caps w:val="0"/>
          <w:color w:val="000000"/>
          <w:spacing w:val="0"/>
          <w:sz w:val="21"/>
          <w:szCs w:val="21"/>
        </w:rPr>
      </w:pPr>
      <w:ins w:id="2335" w:author="ws" w:date="2023-02-15T23:24:51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36" w:author="ws" w:date="2023-02-15T23:24:51Z"/>
          <w:rFonts w:hint="default" w:ascii="Open Sans" w:hAnsi="Open Sans" w:eastAsia="Open Sans" w:cs="Open Sans"/>
          <w:i w:val="0"/>
          <w:iCs w:val="0"/>
          <w:caps w:val="0"/>
          <w:color w:val="000000"/>
          <w:spacing w:val="0"/>
          <w:sz w:val="21"/>
          <w:szCs w:val="21"/>
        </w:rPr>
      </w:pPr>
      <w:ins w:id="2337" w:author="ws" w:date="2023-02-15T23:24:51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38" w:author="ws" w:date="2023-02-15T23:24:51Z"/>
          <w:rFonts w:hint="default" w:ascii="Open Sans" w:hAnsi="Open Sans" w:eastAsia="Open Sans" w:cs="Open Sans"/>
          <w:i w:val="0"/>
          <w:iCs w:val="0"/>
          <w:caps w:val="0"/>
          <w:color w:val="000000"/>
          <w:spacing w:val="0"/>
          <w:sz w:val="21"/>
          <w:szCs w:val="21"/>
        </w:rPr>
      </w:pPr>
      <w:ins w:id="2339" w:author="ws" w:date="2023-02-15T23:24:51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40" w:author="ws" w:date="2023-02-15T23:24:51Z"/>
          <w:rFonts w:hint="default" w:ascii="Open Sans" w:hAnsi="Open Sans" w:eastAsia="Open Sans" w:cs="Open Sans"/>
          <w:i w:val="0"/>
          <w:iCs w:val="0"/>
          <w:caps w:val="0"/>
          <w:color w:val="000000"/>
          <w:spacing w:val="0"/>
          <w:sz w:val="21"/>
          <w:szCs w:val="21"/>
        </w:rPr>
      </w:pPr>
      <w:ins w:id="2341" w:author="ws" w:date="2023-02-15T23:24:51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42" w:author="ws" w:date="2023-02-15T23:24:51Z"/>
          <w:rFonts w:hint="default" w:ascii="Open Sans" w:hAnsi="Open Sans" w:eastAsia="Open Sans" w:cs="Open Sans"/>
          <w:i w:val="0"/>
          <w:iCs w:val="0"/>
          <w:caps w:val="0"/>
          <w:color w:val="000000"/>
          <w:spacing w:val="0"/>
          <w:sz w:val="21"/>
          <w:szCs w:val="21"/>
        </w:rPr>
      </w:pPr>
      <w:ins w:id="2343" w:author="ws" w:date="2023-02-15T23:24:51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44" w:author="ws" w:date="2023-02-15T23:24:51Z"/>
          <w:rFonts w:hint="default" w:ascii="Open Sans" w:hAnsi="Open Sans" w:eastAsia="Open Sans" w:cs="Open Sans"/>
          <w:i w:val="0"/>
          <w:iCs w:val="0"/>
          <w:caps w:val="0"/>
          <w:color w:val="000000"/>
          <w:spacing w:val="0"/>
          <w:sz w:val="21"/>
          <w:szCs w:val="21"/>
        </w:rPr>
      </w:pPr>
      <w:ins w:id="2345" w:author="ws" w:date="2023-02-15T23:24:51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46" w:author="ws" w:date="2023-02-15T23:24:51Z"/>
          <w:rFonts w:hint="default" w:ascii="Open Sans" w:hAnsi="Open Sans" w:eastAsia="Open Sans" w:cs="Open Sans"/>
          <w:i w:val="0"/>
          <w:iCs w:val="0"/>
          <w:caps w:val="0"/>
          <w:color w:val="000000"/>
          <w:spacing w:val="0"/>
          <w:sz w:val="21"/>
          <w:szCs w:val="21"/>
        </w:rPr>
      </w:pPr>
      <w:ins w:id="2347" w:author="ws" w:date="2023-02-15T23:24:51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48" w:author="ws" w:date="2023-02-15T23:24:51Z"/>
          <w:rFonts w:hint="default" w:ascii="Open Sans" w:hAnsi="Open Sans" w:eastAsia="Open Sans" w:cs="Open Sans"/>
          <w:i w:val="0"/>
          <w:iCs w:val="0"/>
          <w:caps w:val="0"/>
          <w:color w:val="000000"/>
          <w:spacing w:val="0"/>
          <w:sz w:val="21"/>
          <w:szCs w:val="21"/>
        </w:rPr>
      </w:pPr>
      <w:ins w:id="2349" w:author="ws" w:date="2023-02-15T23:24:51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50" w:author="ws" w:date="2023-02-15T23:24:51Z"/>
          <w:rFonts w:hint="default" w:ascii="Open Sans" w:hAnsi="Open Sans" w:eastAsia="Open Sans" w:cs="Open Sans"/>
          <w:i w:val="0"/>
          <w:iCs w:val="0"/>
          <w:caps w:val="0"/>
          <w:color w:val="000000"/>
          <w:spacing w:val="0"/>
          <w:sz w:val="21"/>
          <w:szCs w:val="21"/>
        </w:rPr>
      </w:pPr>
      <w:ins w:id="2351" w:author="ws" w:date="2023-02-15T23:24:51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52" w:author="ws" w:date="2023-02-15T23:24:51Z"/>
          <w:rFonts w:hint="default" w:ascii="Open Sans" w:hAnsi="Open Sans" w:eastAsia="Open Sans" w:cs="Open Sans"/>
          <w:i w:val="0"/>
          <w:iCs w:val="0"/>
          <w:caps w:val="0"/>
          <w:color w:val="000000"/>
          <w:spacing w:val="0"/>
          <w:sz w:val="21"/>
          <w:szCs w:val="21"/>
        </w:rPr>
      </w:pPr>
      <w:ins w:id="2353" w:author="ws" w:date="2023-02-15T23:24:51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54" w:author="ws" w:date="2023-02-15T23:24:51Z"/>
          <w:rFonts w:hint="default" w:ascii="Open Sans" w:hAnsi="Open Sans" w:eastAsia="Open Sans" w:cs="Open Sans"/>
          <w:i w:val="0"/>
          <w:iCs w:val="0"/>
          <w:caps w:val="0"/>
          <w:color w:val="000000"/>
          <w:spacing w:val="0"/>
          <w:sz w:val="21"/>
          <w:szCs w:val="21"/>
        </w:rPr>
      </w:pPr>
      <w:ins w:id="2355" w:author="ws" w:date="2023-02-15T23:24:51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56" w:author="ws" w:date="2023-02-15T23:24:51Z"/>
          <w:rFonts w:hint="default" w:ascii="Open Sans" w:hAnsi="Open Sans" w:eastAsia="Open Sans" w:cs="Open Sans"/>
          <w:i w:val="0"/>
          <w:iCs w:val="0"/>
          <w:caps w:val="0"/>
          <w:color w:val="000000"/>
          <w:spacing w:val="0"/>
          <w:sz w:val="21"/>
          <w:szCs w:val="21"/>
        </w:rPr>
      </w:pPr>
      <w:ins w:id="2357" w:author="ws" w:date="2023-02-15T23:24:51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58" w:author="ws" w:date="2023-02-15T23:24:51Z"/>
          <w:rFonts w:hint="default" w:ascii="Open Sans" w:hAnsi="Open Sans" w:eastAsia="Open Sans" w:cs="Open Sans"/>
          <w:i w:val="0"/>
          <w:iCs w:val="0"/>
          <w:caps w:val="0"/>
          <w:color w:val="000000"/>
          <w:spacing w:val="0"/>
          <w:sz w:val="21"/>
          <w:szCs w:val="21"/>
        </w:rPr>
      </w:pPr>
      <w:ins w:id="2359" w:author="ws" w:date="2023-02-15T23:24:51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60" w:author="ws" w:date="2023-02-15T23:24:51Z"/>
          <w:rFonts w:hint="default" w:ascii="Open Sans" w:hAnsi="Open Sans" w:eastAsia="Open Sans" w:cs="Open Sans"/>
          <w:i w:val="0"/>
          <w:iCs w:val="0"/>
          <w:caps w:val="0"/>
          <w:color w:val="000000"/>
          <w:spacing w:val="0"/>
          <w:sz w:val="21"/>
          <w:szCs w:val="21"/>
        </w:rPr>
      </w:pPr>
      <w:ins w:id="2361" w:author="ws" w:date="2023-02-15T23:24:51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62" w:author="ws" w:date="2023-02-15T23:24:51Z"/>
          <w:rFonts w:hint="default" w:ascii="Open Sans" w:hAnsi="Open Sans" w:eastAsia="Open Sans" w:cs="Open Sans"/>
          <w:i w:val="0"/>
          <w:iCs w:val="0"/>
          <w:caps w:val="0"/>
          <w:color w:val="000000"/>
          <w:spacing w:val="0"/>
          <w:sz w:val="21"/>
          <w:szCs w:val="21"/>
        </w:rPr>
      </w:pPr>
      <w:ins w:id="2363" w:author="ws" w:date="2023-02-15T23:24:51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64" w:author="ws" w:date="2023-02-15T23:24:51Z"/>
          <w:rFonts w:hint="default" w:ascii="Open Sans" w:hAnsi="Open Sans" w:eastAsia="Open Sans" w:cs="Open Sans"/>
          <w:i w:val="0"/>
          <w:iCs w:val="0"/>
          <w:caps w:val="0"/>
          <w:color w:val="000000"/>
          <w:spacing w:val="0"/>
          <w:sz w:val="21"/>
          <w:szCs w:val="21"/>
        </w:rPr>
      </w:pPr>
      <w:ins w:id="2365" w:author="ws" w:date="2023-02-15T23:24:51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66" w:author="ws" w:date="2023-02-15T23:24:51Z"/>
          <w:rFonts w:hint="default" w:ascii="Open Sans" w:hAnsi="Open Sans" w:eastAsia="Open Sans" w:cs="Open Sans"/>
          <w:i w:val="0"/>
          <w:iCs w:val="0"/>
          <w:caps w:val="0"/>
          <w:color w:val="000000"/>
          <w:spacing w:val="0"/>
          <w:sz w:val="21"/>
          <w:szCs w:val="21"/>
        </w:rPr>
      </w:pPr>
      <w:ins w:id="2367" w:author="ws" w:date="2023-02-15T23:24:51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68" w:author="ws" w:date="2023-02-15T23:24:51Z"/>
          <w:rFonts w:hint="default" w:ascii="Open Sans" w:hAnsi="Open Sans" w:eastAsia="Open Sans" w:cs="Open Sans"/>
          <w:i w:val="0"/>
          <w:iCs w:val="0"/>
          <w:caps w:val="0"/>
          <w:color w:val="000000"/>
          <w:spacing w:val="0"/>
          <w:sz w:val="21"/>
          <w:szCs w:val="21"/>
        </w:rPr>
      </w:pPr>
      <w:ins w:id="2369" w:author="ws" w:date="2023-02-15T23:24:51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70" w:author="ws" w:date="2023-02-15T23:24:51Z"/>
          <w:rFonts w:hint="default" w:ascii="Open Sans" w:hAnsi="Open Sans" w:eastAsia="Open Sans" w:cs="Open Sans"/>
          <w:i w:val="0"/>
          <w:iCs w:val="0"/>
          <w:caps w:val="0"/>
          <w:color w:val="000000"/>
          <w:spacing w:val="0"/>
          <w:sz w:val="21"/>
          <w:szCs w:val="21"/>
        </w:rPr>
      </w:pPr>
      <w:ins w:id="2371" w:author="ws" w:date="2023-02-15T23:24:51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72" w:author="ws" w:date="2023-02-15T23:24:51Z"/>
          <w:rFonts w:hint="default" w:ascii="Open Sans" w:hAnsi="Open Sans" w:eastAsia="Open Sans" w:cs="Open Sans"/>
          <w:i w:val="0"/>
          <w:iCs w:val="0"/>
          <w:caps w:val="0"/>
          <w:color w:val="000000"/>
          <w:spacing w:val="0"/>
          <w:sz w:val="21"/>
          <w:szCs w:val="21"/>
        </w:rPr>
      </w:pPr>
      <w:ins w:id="2373" w:author="ws" w:date="2023-02-15T23:24:51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74" w:author="ws" w:date="2023-02-15T23:24:51Z"/>
          <w:rFonts w:hint="default" w:ascii="Open Sans" w:hAnsi="Open Sans" w:eastAsia="Open Sans" w:cs="Open Sans"/>
          <w:i w:val="0"/>
          <w:iCs w:val="0"/>
          <w:caps w:val="0"/>
          <w:color w:val="000000"/>
          <w:spacing w:val="0"/>
          <w:sz w:val="21"/>
          <w:szCs w:val="21"/>
        </w:rPr>
      </w:pPr>
      <w:ins w:id="2375" w:author="ws" w:date="2023-02-15T23:24:51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76" w:author="ws" w:date="2023-02-15T23:24:51Z"/>
          <w:rFonts w:hint="default" w:ascii="Open Sans" w:hAnsi="Open Sans" w:eastAsia="Open Sans" w:cs="Open Sans"/>
          <w:i w:val="0"/>
          <w:iCs w:val="0"/>
          <w:caps w:val="0"/>
          <w:color w:val="000000"/>
          <w:spacing w:val="0"/>
          <w:sz w:val="21"/>
          <w:szCs w:val="21"/>
        </w:rPr>
      </w:pPr>
      <w:ins w:id="2377" w:author="ws" w:date="2023-02-15T23:24:51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78" w:author="ws" w:date="2023-02-15T23:24:51Z"/>
          <w:rFonts w:hint="default" w:ascii="Open Sans" w:hAnsi="Open Sans" w:eastAsia="Open Sans" w:cs="Open Sans"/>
          <w:i w:val="0"/>
          <w:iCs w:val="0"/>
          <w:caps w:val="0"/>
          <w:color w:val="000000"/>
          <w:spacing w:val="0"/>
          <w:sz w:val="21"/>
          <w:szCs w:val="21"/>
        </w:rPr>
      </w:pPr>
      <w:ins w:id="2379" w:author="ws" w:date="2023-02-15T23:24:51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80" w:author="ws" w:date="2023-02-15T23:24:51Z"/>
          <w:rFonts w:hint="default" w:ascii="Open Sans" w:hAnsi="Open Sans" w:eastAsia="Open Sans" w:cs="Open Sans"/>
          <w:i w:val="0"/>
          <w:iCs w:val="0"/>
          <w:caps w:val="0"/>
          <w:color w:val="000000"/>
          <w:spacing w:val="0"/>
          <w:sz w:val="21"/>
          <w:szCs w:val="21"/>
        </w:rPr>
      </w:pPr>
      <w:ins w:id="2381" w:author="ws" w:date="2023-02-15T23:24:51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82" w:author="ws" w:date="2023-02-15T23:24:51Z"/>
          <w:rFonts w:hint="default" w:ascii="Open Sans" w:hAnsi="Open Sans" w:eastAsia="Open Sans" w:cs="Open Sans"/>
          <w:i w:val="0"/>
          <w:iCs w:val="0"/>
          <w:caps w:val="0"/>
          <w:color w:val="000000"/>
          <w:spacing w:val="0"/>
          <w:sz w:val="21"/>
          <w:szCs w:val="21"/>
        </w:rPr>
      </w:pPr>
      <w:ins w:id="2383" w:author="ws" w:date="2023-02-15T23:24:51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84" w:author="ws" w:date="2023-02-15T23:24:51Z"/>
          <w:rFonts w:hint="default" w:ascii="Open Sans" w:hAnsi="Open Sans" w:eastAsia="Open Sans" w:cs="Open Sans"/>
          <w:i w:val="0"/>
          <w:iCs w:val="0"/>
          <w:caps w:val="0"/>
          <w:color w:val="000000"/>
          <w:spacing w:val="0"/>
          <w:sz w:val="21"/>
          <w:szCs w:val="21"/>
        </w:rPr>
      </w:pPr>
      <w:ins w:id="2385" w:author="ws" w:date="2023-02-15T23:24:51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86" w:author="ws" w:date="2023-02-15T23:24:51Z"/>
          <w:rFonts w:hint="default" w:ascii="Open Sans" w:hAnsi="Open Sans" w:eastAsia="Open Sans" w:cs="Open Sans"/>
          <w:i w:val="0"/>
          <w:iCs w:val="0"/>
          <w:caps w:val="0"/>
          <w:color w:val="000000"/>
          <w:spacing w:val="0"/>
          <w:sz w:val="21"/>
          <w:szCs w:val="21"/>
        </w:rPr>
      </w:pPr>
      <w:ins w:id="2387" w:author="ws" w:date="2023-02-15T23:24:51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88" w:author="ws" w:date="2023-02-15T23:24:51Z"/>
          <w:rFonts w:hint="default" w:ascii="Open Sans" w:hAnsi="Open Sans" w:eastAsia="Open Sans" w:cs="Open Sans"/>
          <w:i w:val="0"/>
          <w:iCs w:val="0"/>
          <w:caps w:val="0"/>
          <w:color w:val="000000"/>
          <w:spacing w:val="0"/>
          <w:sz w:val="21"/>
          <w:szCs w:val="21"/>
        </w:rPr>
      </w:pPr>
      <w:ins w:id="2389" w:author="ws" w:date="2023-02-15T23:24:51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90" w:author="ws" w:date="2023-02-15T23:24:51Z"/>
          <w:rFonts w:hint="default" w:ascii="Open Sans" w:hAnsi="Open Sans" w:eastAsia="Open Sans" w:cs="Open Sans"/>
          <w:i w:val="0"/>
          <w:iCs w:val="0"/>
          <w:caps w:val="0"/>
          <w:color w:val="000000"/>
          <w:spacing w:val="0"/>
          <w:sz w:val="21"/>
          <w:szCs w:val="21"/>
        </w:rPr>
      </w:pPr>
      <w:ins w:id="2391" w:author="ws" w:date="2023-02-15T23:24:51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92" w:author="ws" w:date="2023-02-15T23:24:51Z"/>
          <w:rFonts w:hint="default" w:ascii="Open Sans" w:hAnsi="Open Sans" w:eastAsia="Open Sans" w:cs="Open Sans"/>
          <w:i w:val="0"/>
          <w:iCs w:val="0"/>
          <w:caps w:val="0"/>
          <w:color w:val="000000"/>
          <w:spacing w:val="0"/>
          <w:sz w:val="21"/>
          <w:szCs w:val="21"/>
        </w:rPr>
      </w:pPr>
      <w:ins w:id="2393" w:author="ws" w:date="2023-02-15T23:24:51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94" w:author="ws" w:date="2023-02-15T23:24:51Z"/>
          <w:rFonts w:hint="default" w:ascii="Open Sans" w:hAnsi="Open Sans" w:eastAsia="Open Sans" w:cs="Open Sans"/>
          <w:i w:val="0"/>
          <w:iCs w:val="0"/>
          <w:caps w:val="0"/>
          <w:color w:val="000000"/>
          <w:spacing w:val="0"/>
          <w:sz w:val="21"/>
          <w:szCs w:val="21"/>
        </w:rPr>
      </w:pPr>
      <w:ins w:id="2395" w:author="ws" w:date="2023-02-15T23:24:51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96" w:author="ws" w:date="2023-02-15T23:24:51Z"/>
          <w:rFonts w:hint="default" w:ascii="Open Sans" w:hAnsi="Open Sans" w:eastAsia="Open Sans" w:cs="Open Sans"/>
          <w:i w:val="0"/>
          <w:iCs w:val="0"/>
          <w:caps w:val="0"/>
          <w:color w:val="000000"/>
          <w:spacing w:val="0"/>
          <w:sz w:val="21"/>
          <w:szCs w:val="21"/>
        </w:rPr>
      </w:pPr>
      <w:ins w:id="2397" w:author="ws" w:date="2023-02-15T23:24:51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398" w:author="ws" w:date="2023-02-15T23:24:51Z"/>
          <w:rFonts w:hint="default" w:ascii="Open Sans" w:hAnsi="Open Sans" w:eastAsia="Open Sans" w:cs="Open Sans"/>
          <w:i w:val="0"/>
          <w:iCs w:val="0"/>
          <w:caps w:val="0"/>
          <w:color w:val="000000"/>
          <w:spacing w:val="0"/>
          <w:sz w:val="21"/>
          <w:szCs w:val="21"/>
        </w:rPr>
      </w:pPr>
      <w:ins w:id="2399" w:author="ws" w:date="2023-02-15T23:24:51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00" w:author="ws" w:date="2023-02-15T23:24:51Z"/>
          <w:rFonts w:hint="default" w:ascii="Open Sans" w:hAnsi="Open Sans" w:eastAsia="Open Sans" w:cs="Open Sans"/>
          <w:i w:val="0"/>
          <w:iCs w:val="0"/>
          <w:caps w:val="0"/>
          <w:color w:val="000000"/>
          <w:spacing w:val="0"/>
          <w:sz w:val="21"/>
          <w:szCs w:val="21"/>
        </w:rPr>
      </w:pPr>
      <w:ins w:id="2401" w:author="ws" w:date="2023-02-15T23:24:51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02" w:author="ws" w:date="2023-02-15T23:24:51Z"/>
          <w:rFonts w:hint="default" w:ascii="Open Sans" w:hAnsi="Open Sans" w:eastAsia="Open Sans" w:cs="Open Sans"/>
          <w:i w:val="0"/>
          <w:iCs w:val="0"/>
          <w:caps w:val="0"/>
          <w:color w:val="000000"/>
          <w:spacing w:val="0"/>
          <w:sz w:val="21"/>
          <w:szCs w:val="21"/>
        </w:rPr>
      </w:pPr>
      <w:ins w:id="2403" w:author="ws" w:date="2023-02-15T23:24:51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04" w:author="ws" w:date="2023-02-15T23:24:51Z"/>
          <w:rFonts w:hint="eastAsia" w:ascii="Open Sans" w:hAnsi="Open Sans" w:eastAsia="SimSun" w:cs="Open Sans"/>
          <w:i w:val="0"/>
          <w:iCs w:val="0"/>
          <w:caps w:val="0"/>
          <w:color w:val="000000"/>
          <w:spacing w:val="0"/>
          <w:sz w:val="21"/>
          <w:szCs w:val="21"/>
          <w:lang w:eastAsia="zh-CN"/>
        </w:rPr>
      </w:pPr>
      <w:ins w:id="2405" w:author="ws" w:date="2023-02-15T23:24:51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06" w:author="ws" w:date="2023-02-15T23:24:51Z"/>
          <w:rFonts w:hint="default" w:ascii="Open Sans" w:hAnsi="Open Sans" w:eastAsia="Open Sans" w:cs="Open Sans"/>
          <w:i w:val="0"/>
          <w:iCs w:val="0"/>
          <w:caps w:val="0"/>
          <w:color w:val="000000"/>
          <w:spacing w:val="0"/>
          <w:sz w:val="21"/>
          <w:szCs w:val="21"/>
        </w:rPr>
      </w:pPr>
      <w:ins w:id="2407" w:author="ws" w:date="2023-02-15T23:24:51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08" w:author="ws" w:date="2023-02-15T23:24:51Z"/>
          <w:rFonts w:hint="default" w:ascii="Open Sans" w:hAnsi="Open Sans" w:eastAsia="Open Sans" w:cs="Open Sans"/>
          <w:i w:val="0"/>
          <w:iCs w:val="0"/>
          <w:caps w:val="0"/>
          <w:color w:val="000000"/>
          <w:spacing w:val="0"/>
          <w:sz w:val="21"/>
          <w:szCs w:val="21"/>
        </w:rPr>
      </w:pPr>
      <w:ins w:id="2409" w:author="ws" w:date="2023-02-15T23:24:51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rPr>
          <w:ins w:id="2410" w:author="ws" w:date="2023-02-15T23:24:51Z"/>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11" w:author="ws" w:date="2023-02-15T23:24:52Z"/>
          <w:rFonts w:ascii="Open Sans" w:hAnsi="Open Sans" w:eastAsia="Open Sans" w:cs="Open Sans"/>
          <w:i w:val="0"/>
          <w:iCs w:val="0"/>
          <w:caps w:val="0"/>
          <w:color w:val="000000"/>
          <w:spacing w:val="0"/>
          <w:sz w:val="21"/>
          <w:szCs w:val="21"/>
        </w:rPr>
      </w:pPr>
      <w:ins w:id="2412" w:author="ws" w:date="2023-02-15T23:24:52Z">
        <w:r>
          <w:rPr>
            <w:rFonts w:hint="default" w:ascii="Open Sans" w:hAnsi="Open Sans" w:eastAsia="Open Sans" w:cs="Open Sans"/>
            <w:i w:val="0"/>
            <w:iCs w:val="0"/>
            <w:caps w:val="0"/>
            <w:color w:val="000000"/>
            <w:spacing w:val="0"/>
            <w:sz w:val="21"/>
            <w:szCs w:val="21"/>
            <w:shd w:val="clear" w:fill="FFFFFF"/>
          </w:rPr>
          <w:t>Lorem ipsum dolor sit amet, consectetur adipiscing elit. Quisque mattis ultrices velit in finibus. Quisque fringilla accumsan ante vitae porttitor. Cras nisi enim, tincidunt sed facilisis eget, imperdiet at ex. Quisque sagittis, metus ac mattis pulvinar, dui quam varius turpis, non tempus urna erat in ante. Integer placerat eros sed ligula iaculis, et ornare nisl hendrerit. Vivamus semper tempus egestas. Praesent feugiat ex a suscipit suscipit. Curabitur ante ligula, maximus iaculis leo id, efficitur dignissim tortor. Curabitur dictum efficitur orci quis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13" w:author="ws" w:date="2023-02-15T23:24:52Z"/>
          <w:rFonts w:hint="default" w:ascii="Open Sans" w:hAnsi="Open Sans" w:eastAsia="Open Sans" w:cs="Open Sans"/>
          <w:i w:val="0"/>
          <w:iCs w:val="0"/>
          <w:caps w:val="0"/>
          <w:color w:val="000000"/>
          <w:spacing w:val="0"/>
          <w:sz w:val="21"/>
          <w:szCs w:val="21"/>
        </w:rPr>
      </w:pPr>
      <w:ins w:id="2414" w:author="ws" w:date="2023-02-15T23:24:52Z">
        <w:r>
          <w:rPr>
            <w:rFonts w:hint="default"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15" w:author="ws" w:date="2023-02-15T23:24:52Z"/>
          <w:rFonts w:hint="default" w:ascii="Open Sans" w:hAnsi="Open Sans" w:eastAsia="Open Sans" w:cs="Open Sans"/>
          <w:i w:val="0"/>
          <w:iCs w:val="0"/>
          <w:caps w:val="0"/>
          <w:color w:val="000000"/>
          <w:spacing w:val="0"/>
          <w:sz w:val="21"/>
          <w:szCs w:val="21"/>
        </w:rPr>
      </w:pPr>
      <w:ins w:id="2416" w:author="ws" w:date="2023-02-15T23:24:52Z">
        <w:r>
          <w:rPr>
            <w:rFonts w:hint="default" w:ascii="Open Sans" w:hAnsi="Open Sans" w:eastAsia="Open Sans" w:cs="Open Sans"/>
            <w:i w:val="0"/>
            <w:iCs w:val="0"/>
            <w:caps w:val="0"/>
            <w:color w:val="000000"/>
            <w:spacing w:val="0"/>
            <w:sz w:val="21"/>
            <w:szCs w:val="21"/>
            <w:shd w:val="clear" w:fill="FFFFFF"/>
          </w:rPr>
          <w:t>Nullam pharetra elementum dui et lobortis. Maecenas risus velit, gravida vitae ultricies eget, placerat id ipsum. Aliquam feugiat lacus et euismod porta. Vestibulum nisi nunc, vehicula ut neque non, scelerisque efficitur elit. Aliquam gravida augue sollicitudin ex pharetra dictum. Praesent ultrices sodales sollicitudin. Sed bibendum ante id mauris rutrum, in dapibus elit vehicula. Class aptent taciti sociosqu ad litora torquent per conubia nostra, per inceptos himenaeos. Duis justo augue, rutrum lacinia tellus non, mollis maximus ex. Donec tincidunt felis lacus, semper dictum erat scelerisque id. Ut ut mattis lectus. In eu euismod ex, id facilisis mauris. Praesent sed nibh in nisl malesuada sodales.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17" w:author="ws" w:date="2023-02-15T23:24:52Z"/>
          <w:rFonts w:hint="default" w:ascii="Open Sans" w:hAnsi="Open Sans" w:eastAsia="Open Sans" w:cs="Open Sans"/>
          <w:i w:val="0"/>
          <w:iCs w:val="0"/>
          <w:caps w:val="0"/>
          <w:color w:val="000000"/>
          <w:spacing w:val="0"/>
          <w:sz w:val="21"/>
          <w:szCs w:val="21"/>
        </w:rPr>
      </w:pPr>
      <w:ins w:id="2418" w:author="ws" w:date="2023-02-15T23:24:52Z">
        <w:r>
          <w:rPr>
            <w:rFonts w:hint="default" w:ascii="Open Sans" w:hAnsi="Open Sans" w:eastAsia="Open Sans" w:cs="Open Sans"/>
            <w:i w:val="0"/>
            <w:iCs w:val="0"/>
            <w:caps w:val="0"/>
            <w:color w:val="000000"/>
            <w:spacing w:val="0"/>
            <w:sz w:val="21"/>
            <w:szCs w:val="21"/>
            <w:shd w:val="clear" w:fill="FFFFFF"/>
          </w:rPr>
          <w:t>Donec malesuada, ante eu faucibus ornare, dolor odio mattis augue, id semper felis justo a urna. Proin fermentum at lectus sed volutpat. Nam non varius erat, id tristique ipsum. Morbi ut lorem diam. Donec metus odio, eleifend sed lectus vitae, maximus tempor ipsum. Nullam mollis commodo ex, ac lobortis orci aliquet vel. Quisque et quam id orci tincidunt congue eget ac nisl. Aenean eu massa ullamcorper, luctus augue vel, vehicula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19" w:author="ws" w:date="2023-02-15T23:24:52Z"/>
          <w:rFonts w:hint="default" w:ascii="Open Sans" w:hAnsi="Open Sans" w:eastAsia="Open Sans" w:cs="Open Sans"/>
          <w:i w:val="0"/>
          <w:iCs w:val="0"/>
          <w:caps w:val="0"/>
          <w:color w:val="000000"/>
          <w:spacing w:val="0"/>
          <w:sz w:val="21"/>
          <w:szCs w:val="21"/>
        </w:rPr>
      </w:pPr>
      <w:ins w:id="2420" w:author="ws" w:date="2023-02-15T23:24:52Z">
        <w:r>
          <w:rPr>
            <w:rFonts w:hint="default" w:ascii="Open Sans" w:hAnsi="Open Sans" w:eastAsia="Open Sans" w:cs="Open Sans"/>
            <w:i w:val="0"/>
            <w:iCs w:val="0"/>
            <w:caps w:val="0"/>
            <w:color w:val="000000"/>
            <w:spacing w:val="0"/>
            <w:sz w:val="21"/>
            <w:szCs w:val="21"/>
            <w:shd w:val="clear" w:fill="FFFFFF"/>
          </w:rPr>
          <w:t>Vestibulum ut sapien vitae purus molestie hendrerit. Nam eu pretium est. Quisque a ullamcorper eros. Donec nec pharetra neque. Integer vel molestie massa, non posuere enim. Nulla eget nunc sapien. Donec sed luctus justo. Orci varius natoque penatibus et magnis dis parturient montes, nascetur ridiculus mus. In pretium non urna ultricies consectetur. Vestibulum odio lorem, auctor vel tortor consectetur, dignissim dignissim nunc. Aliquam erat volutpat. Mauris pellentesque et mi ac sagittis. Duis non purus sit amet nunc sagittis accumsan ac ut est. Pellentesque at semper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21" w:author="ws" w:date="2023-02-15T23:24:52Z"/>
          <w:rFonts w:hint="default" w:ascii="Open Sans" w:hAnsi="Open Sans" w:eastAsia="Open Sans" w:cs="Open Sans"/>
          <w:i w:val="0"/>
          <w:iCs w:val="0"/>
          <w:caps w:val="0"/>
          <w:color w:val="000000"/>
          <w:spacing w:val="0"/>
          <w:sz w:val="21"/>
          <w:szCs w:val="21"/>
        </w:rPr>
      </w:pPr>
      <w:ins w:id="2422" w:author="ws" w:date="2023-02-15T23:24:52Z">
        <w:r>
          <w:rPr>
            <w:rFonts w:hint="default" w:ascii="Open Sans" w:hAnsi="Open Sans" w:eastAsia="Open Sans" w:cs="Open Sans"/>
            <w:i w:val="0"/>
            <w:iCs w:val="0"/>
            <w:caps w:val="0"/>
            <w:color w:val="000000"/>
            <w:spacing w:val="0"/>
            <w:sz w:val="21"/>
            <w:szCs w:val="21"/>
            <w:shd w:val="clear" w:fill="FFFFFF"/>
          </w:rPr>
          <w:t>Praesent tincidunt purus sed accumsan mollis. Proin rutrum orci in risus laoreet, eu vestibulum quam cursus. Quisque a rutrum tortor. Aenean euismod tincidunt dolor, eu elementum tellus gravida vitae. Curabitur tellus magna, pellentesque a egestas sed, maximus sit amet felis. Curabitur auctor tortor sit amet lacus congue tincidunt. Mauris in nisi tempus, elementum eros sed, sagittis nibh. In tincidunt sed urna eget pretium. Vivamus congue eros turpis, a aliquam ante vulputate at. Sed et augue sed ipsum dapibus interdum. Curabitur sed risus at purus finibus tempus. Pellentesque ullamcorper purus ut aliquam finibus. Interdum et malesuada fames ac ante ipsum primis in faucibus. Curabitur neque tellus, pretium ac velit et, ullamcorper imperdiet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23" w:author="ws" w:date="2023-02-15T23:24:52Z"/>
          <w:rFonts w:hint="default" w:ascii="Open Sans" w:hAnsi="Open Sans" w:eastAsia="Open Sans" w:cs="Open Sans"/>
          <w:i w:val="0"/>
          <w:iCs w:val="0"/>
          <w:caps w:val="0"/>
          <w:color w:val="000000"/>
          <w:spacing w:val="0"/>
          <w:sz w:val="21"/>
          <w:szCs w:val="21"/>
        </w:rPr>
      </w:pPr>
      <w:ins w:id="2424" w:author="ws" w:date="2023-02-15T23:24:52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Nulla ligula ligula, sagittis egestas est ut, laoreet iaculis velit. Integer cursus luctus rhoncus. Aliquam a ultricies nibh, vel malesuada ante. Suspendisse dictum tincidunt mattis. Pellentesque eros leo, malesuada at justo eu, porta volutpat nisi. Maecenas dui orci, fermentum at vehicula laoreet, semper eu augue. Aliquam bibendum ex orci, eget facilisis nisi fermentum vitae. Praesent ut iaculis enim. In quis libero congue, tempor est eget, lacinia odio. Nunc ut quam ultricies, venenatis turpis ut, viverra ipsum. Ut finibus, eros ac congue mollis, nibh est cursus risus, posuere scelerisque ligula elit nec turpis. In convallis tempus enim, vel sodales massa luctus in. Nunc dignissim metus ut ipsum egestas, sed interdum tortor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25" w:author="ws" w:date="2023-02-15T23:24:52Z"/>
          <w:rFonts w:hint="default" w:ascii="Open Sans" w:hAnsi="Open Sans" w:eastAsia="Open Sans" w:cs="Open Sans"/>
          <w:i w:val="0"/>
          <w:iCs w:val="0"/>
          <w:caps w:val="0"/>
          <w:color w:val="000000"/>
          <w:spacing w:val="0"/>
          <w:sz w:val="21"/>
          <w:szCs w:val="21"/>
        </w:rPr>
      </w:pPr>
      <w:ins w:id="2426" w:author="ws" w:date="2023-02-15T23:24:52Z">
        <w:r>
          <w:rPr>
            <w:rFonts w:hint="default" w:ascii="Open Sans" w:hAnsi="Open Sans" w:eastAsia="Open Sans" w:cs="Open Sans"/>
            <w:i w:val="0"/>
            <w:iCs w:val="0"/>
            <w:caps w:val="0"/>
            <w:color w:val="000000"/>
            <w:spacing w:val="0"/>
            <w:sz w:val="21"/>
            <w:szCs w:val="21"/>
            <w:shd w:val="clear" w:fill="FFFFFF"/>
          </w:rPr>
          <w:t>Donec at est congue, aliquam sapien in, ultrices tellus. Sed auctor tellus quis quam tempus, ut iaculis mi laoreet. Duis quis interdum lectus, id imperdiet massa. Suspendisse ornare lorem vitae iaculis auctor. Aenean pretium neque nisl, id condimentum odio tempus at. Morbi quam nisl, interdum quis rutrum ut, vulputate ac neque. Vivamus non sollicitudin metus. Etiam malesuada finibus lectus, at cursus metus scelerisque eget.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27" w:author="ws" w:date="2023-02-15T23:24:52Z"/>
          <w:rFonts w:hint="default" w:ascii="Open Sans" w:hAnsi="Open Sans" w:eastAsia="Open Sans" w:cs="Open Sans"/>
          <w:i w:val="0"/>
          <w:iCs w:val="0"/>
          <w:caps w:val="0"/>
          <w:color w:val="000000"/>
          <w:spacing w:val="0"/>
          <w:sz w:val="21"/>
          <w:szCs w:val="21"/>
        </w:rPr>
      </w:pPr>
      <w:ins w:id="2428" w:author="ws" w:date="2023-02-15T23:24:52Z">
        <w:r>
          <w:rPr>
            <w:rFonts w:hint="default" w:ascii="Open Sans" w:hAnsi="Open Sans" w:eastAsia="Open Sans" w:cs="Open Sans"/>
            <w:i w:val="0"/>
            <w:iCs w:val="0"/>
            <w:caps w:val="0"/>
            <w:color w:val="000000"/>
            <w:spacing w:val="0"/>
            <w:sz w:val="21"/>
            <w:szCs w:val="21"/>
            <w:shd w:val="clear" w:fill="FFFFFF"/>
          </w:rPr>
          <w:t>Nulla sagittis volutpat ipsum, eget facilisis odio condimentum et. Mauris sapien lacus, molestie nec nibh ac, ultricies accumsan nibh. Suspendisse egestas eros sit amet malesuada dignissim. Nunc placerat magna felis, at dictum nibh volutpat venenatis. Pellentesque elementum euismod justo, vitae efficitur justo placerat at. Praesent in quam maximus, dignissim elit quis, euismod odio. Nulla nulla est, posuere sit amet dui eget, facilisis cursus nunc. Maecenas imperdiet nisl a varius mollis.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29" w:author="ws" w:date="2023-02-15T23:24:52Z"/>
          <w:rFonts w:hint="default" w:ascii="Open Sans" w:hAnsi="Open Sans" w:eastAsia="Open Sans" w:cs="Open Sans"/>
          <w:i w:val="0"/>
          <w:iCs w:val="0"/>
          <w:caps w:val="0"/>
          <w:color w:val="000000"/>
          <w:spacing w:val="0"/>
          <w:sz w:val="21"/>
          <w:szCs w:val="21"/>
        </w:rPr>
      </w:pPr>
      <w:ins w:id="2430" w:author="ws" w:date="2023-02-15T23:24:52Z">
        <w:r>
          <w:rPr>
            <w:rFonts w:hint="default" w:ascii="Open Sans" w:hAnsi="Open Sans" w:eastAsia="Open Sans" w:cs="Open Sans"/>
            <w:i w:val="0"/>
            <w:iCs w:val="0"/>
            <w:caps w:val="0"/>
            <w:color w:val="000000"/>
            <w:spacing w:val="0"/>
            <w:sz w:val="21"/>
            <w:szCs w:val="21"/>
            <w:shd w:val="clear" w:fill="FFFFFF"/>
          </w:rPr>
          <w:t>Lorem ipsum dolor sit amet, consectetur adipiscing elit. Praesent pretium dignissim malesuada. Cras vestibulum tempus massa convallis faucibus. Praesent turpis lorem, accumsan in volutpat sit amet, scelerisque dictum nunc. Aenean mollis a magna sit amet placerat. Quisque porta tortor ac eros volutpat tristique. Praesent efficitur odio vel fermentum ornare. Ut dignissim convallis purus, non convallis sem tincidunt eu. Sed a aliquam lorem. Quisque vel eros vel enim tincidunt ultrices. Morbi condimentum nisi a eros finibus, vulputate scelerisque sem pellentesque. Donec placerat convallis mi, non sagittis odio elementum quis. Maecenas eu nisl enim. Pellentesque eget placerat nibh. Suspendisse sed diam porttitor, molestie felis at, lacinia neque. Mauris maximus commodo velit id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31" w:author="ws" w:date="2023-02-15T23:24:52Z"/>
          <w:rFonts w:hint="default" w:ascii="Open Sans" w:hAnsi="Open Sans" w:eastAsia="Open Sans" w:cs="Open Sans"/>
          <w:i w:val="0"/>
          <w:iCs w:val="0"/>
          <w:caps w:val="0"/>
          <w:color w:val="000000"/>
          <w:spacing w:val="0"/>
          <w:sz w:val="21"/>
          <w:szCs w:val="21"/>
        </w:rPr>
      </w:pPr>
      <w:ins w:id="2432" w:author="ws" w:date="2023-02-15T23:24:52Z">
        <w:r>
          <w:rPr>
            <w:rFonts w:hint="default" w:ascii="Open Sans" w:hAnsi="Open Sans" w:eastAsia="Open Sans" w:cs="Open Sans"/>
            <w:i w:val="0"/>
            <w:iCs w:val="0"/>
            <w:caps w:val="0"/>
            <w:color w:val="000000"/>
            <w:spacing w:val="0"/>
            <w:sz w:val="21"/>
            <w:szCs w:val="21"/>
            <w:shd w:val="clear" w:fill="FFFFFF"/>
          </w:rPr>
          <w:t>Nulla et lectus faucibus ligula feugiat elementum. Cras sed ultricies felis, pharetra tincidunt metus. Sed tristique, sapien non malesuada sodales, elit ipsum eleifend eros, eu interdum velit ipsum vitae libero. Sed pellentesque, velit non congue convallis, elit massa commodo leo, eu fringilla sem libero at libero. Aliquam erat volutpat. Nunc condimentum nulla a neque accumsan, ac fermentum arcu fermentum. Integer scelerisque pretium hendrerit. Proin eu porta velit, nec malesuada erat. Etiam bibendum mauris eu orci laoreet dictum.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33" w:author="ws" w:date="2023-02-15T23:24:52Z"/>
          <w:rFonts w:hint="default" w:ascii="Open Sans" w:hAnsi="Open Sans" w:eastAsia="Open Sans" w:cs="Open Sans"/>
          <w:i w:val="0"/>
          <w:iCs w:val="0"/>
          <w:caps w:val="0"/>
          <w:color w:val="000000"/>
          <w:spacing w:val="0"/>
          <w:sz w:val="21"/>
          <w:szCs w:val="21"/>
        </w:rPr>
      </w:pPr>
      <w:ins w:id="2434" w:author="ws" w:date="2023-02-15T23:24:52Z">
        <w:r>
          <w:rPr>
            <w:rFonts w:hint="default" w:ascii="Open Sans" w:hAnsi="Open Sans" w:eastAsia="Open Sans" w:cs="Open Sans"/>
            <w:i w:val="0"/>
            <w:iCs w:val="0"/>
            <w:caps w:val="0"/>
            <w:color w:val="000000"/>
            <w:spacing w:val="0"/>
            <w:sz w:val="21"/>
            <w:szCs w:val="21"/>
            <w:shd w:val="clear" w:fill="FFFFFF"/>
          </w:rPr>
          <w:t>Ut imperdiet ultrices orci nec sodales. Sed in elementum sapien, tincidunt maximus neque. Nunc viverra, justo nec porttitor mattis, magna arcu scelerisque nisl, a mattis odio nisl a lacus. Aliquam rhoncus massa elit. Aliquam eu lectus facilisis, sollicitudin leo quis, condimentum risus. Donec aliquet ac leo sed porta. Sed nisi dolor, semper vel urna quis, consequat rhoncus mi. In ultrices odio quis aliquam pharetra. Suspendisse id tempus elit. Praesent vulputate ultrices ultrices. Donec aliquet lacinia mauris vitae lobortis. Suspendisse aliquam volutpat sagittis.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35" w:author="ws" w:date="2023-02-15T23:24:52Z"/>
          <w:rFonts w:hint="default" w:ascii="Open Sans" w:hAnsi="Open Sans" w:eastAsia="Open Sans" w:cs="Open Sans"/>
          <w:i w:val="0"/>
          <w:iCs w:val="0"/>
          <w:caps w:val="0"/>
          <w:color w:val="000000"/>
          <w:spacing w:val="0"/>
          <w:sz w:val="21"/>
          <w:szCs w:val="21"/>
        </w:rPr>
      </w:pPr>
      <w:ins w:id="2436" w:author="ws" w:date="2023-02-15T23:24:52Z">
        <w:r>
          <w:rPr>
            <w:rFonts w:hint="default" w:ascii="Open Sans" w:hAnsi="Open Sans" w:eastAsia="Open Sans" w:cs="Open Sans"/>
            <w:i w:val="0"/>
            <w:iCs w:val="0"/>
            <w:caps w:val="0"/>
            <w:color w:val="000000"/>
            <w:spacing w:val="0"/>
            <w:sz w:val="21"/>
            <w:szCs w:val="21"/>
            <w:shd w:val="clear" w:fill="FFFFFF"/>
          </w:rPr>
          <w:t>Vestibulum porta placerat enim eget pellentesque. Maecenas consectetur tempus quam non condimentum. Nulla at finibus libero, sit amet blandit nibh. Ut auctor elit at pharetra gravida. Praesent finibus vel massa at vestibulum. Nulla ultricies nibh vitae nibh commodo rutrum. Fusce id ante turpis. Vivamus massa felis, efficitur a mauris et, fermentum aliquam ligula. Pellentesque quis lacus purus. Cras id convallis magna. Praesent venenatis erat non neque tempus tempor. Praesent volutpat erat sit amet ex congue, vel aliquet urna mattis.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37" w:author="ws" w:date="2023-02-15T23:24:52Z"/>
          <w:rFonts w:hint="default" w:ascii="Open Sans" w:hAnsi="Open Sans" w:eastAsia="Open Sans" w:cs="Open Sans"/>
          <w:i w:val="0"/>
          <w:iCs w:val="0"/>
          <w:caps w:val="0"/>
          <w:color w:val="000000"/>
          <w:spacing w:val="0"/>
          <w:sz w:val="21"/>
          <w:szCs w:val="21"/>
        </w:rPr>
      </w:pPr>
      <w:ins w:id="2438" w:author="ws" w:date="2023-02-15T23:24:52Z">
        <w:r>
          <w:rPr>
            <w:rFonts w:hint="default" w:ascii="Open Sans" w:hAnsi="Open Sans" w:eastAsia="Open Sans" w:cs="Open Sans"/>
            <w:i w:val="0"/>
            <w:iCs w:val="0"/>
            <w:caps w:val="0"/>
            <w:color w:val="000000"/>
            <w:spacing w:val="0"/>
            <w:sz w:val="21"/>
            <w:szCs w:val="21"/>
            <w:shd w:val="clear" w:fill="FFFFFF"/>
          </w:rPr>
          <w:t>Mauris et urna sit amet metus fringilla accumsan eu quis diam. Nullam feugiat leo id porta condimentum. Sed et sem ipsum. Donec fringilla tempus sapien quis hendrerit. Phasellus quis viverra magna, nec fringilla metus. Phasellus odio sapien, tristique eget porta in, faucibus id leo. Nulla eleifend maximus mauris a pulvinar. Nullam sit amet placerat mi. Nulla cursus tincidunt dolor, id consequat quam sagittis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39" w:author="ws" w:date="2023-02-15T23:24:52Z"/>
          <w:rFonts w:hint="default" w:ascii="Open Sans" w:hAnsi="Open Sans" w:eastAsia="Open Sans" w:cs="Open Sans"/>
          <w:i w:val="0"/>
          <w:iCs w:val="0"/>
          <w:caps w:val="0"/>
          <w:color w:val="000000"/>
          <w:spacing w:val="0"/>
          <w:sz w:val="21"/>
          <w:szCs w:val="21"/>
        </w:rPr>
      </w:pPr>
      <w:ins w:id="2440" w:author="ws" w:date="2023-02-15T23:24:52Z">
        <w:r>
          <w:rPr>
            <w:rFonts w:hint="default" w:ascii="Open Sans" w:hAnsi="Open Sans" w:eastAsia="Open Sans" w:cs="Open Sans"/>
            <w:i w:val="0"/>
            <w:iCs w:val="0"/>
            <w:caps w:val="0"/>
            <w:color w:val="000000"/>
            <w:spacing w:val="0"/>
            <w:sz w:val="21"/>
            <w:szCs w:val="21"/>
            <w:shd w:val="clear" w:fill="FFFFFF"/>
          </w:rPr>
          <w:t>Etiam fringilla mi turpis, ut ultrices orci pharetra eu. Nunc vitae faucibus velit, ac consectetur erat. In quis dignissim dui, eget finibus risus. Integer est lacus, suscipit id augue vel, bibendum venenatis lorem. Curabitur porttitor turpis at gravida imperdiet. Quisque posuere nunc diam. Donec a nunc eget magna faucibus posuere quis eget sem. Ut et finibus velit, ac fringilla ex. Vestibulum aliquet lobortis magna, id placerat metus vehicula cursus. Curabitur lobortis magna eu felis ultricies, at euismod ligula pellentesque.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41" w:author="ws" w:date="2023-02-15T23:24:52Z"/>
          <w:rFonts w:hint="default" w:ascii="Open Sans" w:hAnsi="Open Sans" w:eastAsia="Open Sans" w:cs="Open Sans"/>
          <w:i w:val="0"/>
          <w:iCs w:val="0"/>
          <w:caps w:val="0"/>
          <w:color w:val="000000"/>
          <w:spacing w:val="0"/>
          <w:sz w:val="21"/>
          <w:szCs w:val="21"/>
        </w:rPr>
      </w:pPr>
      <w:ins w:id="2442" w:author="ws" w:date="2023-02-15T23:24:52Z">
        <w:r>
          <w:rPr>
            <w:rFonts w:hint="default" w:ascii="Open Sans" w:hAnsi="Open Sans" w:eastAsia="Open Sans" w:cs="Open Sans"/>
            <w:i w:val="0"/>
            <w:iCs w:val="0"/>
            <w:caps w:val="0"/>
            <w:color w:val="000000"/>
            <w:spacing w:val="0"/>
            <w:sz w:val="21"/>
            <w:szCs w:val="21"/>
            <w:shd w:val="clear" w:fill="FFFFFF"/>
          </w:rPr>
          <w:t>Phasellus eu pharetra velit. In hac habitasse platea dictumst. Quisque quis est magna. Aliquam interdum, lacus vitae imperdiet faucibus, risus dui efficitur turpis, vel elementum est orci et dolor. Phasellus ornare tristique tincidunt. Nulla fringilla leo at posuere gravida. Nunc bibendum viverra orci, et ultricies sem imperdiet id. Nunc lacinia nunc sit amet lacus venenatis, ac malesuada magna accumsan.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43" w:author="ws" w:date="2023-02-15T23:24:52Z"/>
          <w:rFonts w:hint="default" w:ascii="Open Sans" w:hAnsi="Open Sans" w:eastAsia="Open Sans" w:cs="Open Sans"/>
          <w:i w:val="0"/>
          <w:iCs w:val="0"/>
          <w:caps w:val="0"/>
          <w:color w:val="000000"/>
          <w:spacing w:val="0"/>
          <w:sz w:val="21"/>
          <w:szCs w:val="21"/>
        </w:rPr>
      </w:pPr>
      <w:ins w:id="2444" w:author="ws" w:date="2023-02-15T23:24:52Z">
        <w:r>
          <w:rPr>
            <w:rFonts w:hint="default" w:ascii="Open Sans" w:hAnsi="Open Sans" w:eastAsia="Open Sans" w:cs="Open Sans"/>
            <w:i w:val="0"/>
            <w:iCs w:val="0"/>
            <w:caps w:val="0"/>
            <w:color w:val="000000"/>
            <w:spacing w:val="0"/>
            <w:sz w:val="21"/>
            <w:szCs w:val="21"/>
            <w:shd w:val="clear" w:fill="FFFFFF"/>
          </w:rPr>
          <w:t>Donec maximus viverra sem non auctor. Ut ultrices quam sed dui tincidunt suscipit. Nunc iaculis, tortor at vestibulum ultrices, arcu arcu tempor libero, id tristique dui ligula eget massa. Etiam eu enim malesuada, egestas arcu sed, scelerisque augue. Proin lectus dolor, dignissim eget commodo non, vestibulum quis enim. Sed venenatis dui dapibus nunc accumsan condimentum. Nulla placerat lectus nisi, in sagittis odio interdum sed. Pellentesque sagittis eros lacus, quis aliquet leo suscipit sit amet. Nulla tristique suscipit ipsum ac auctor. Sed egestas eros mauris, at mattis ipsum imperdiet eget. Ut sodales magna lectus, eget auctor felis consequat eu.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45" w:author="ws" w:date="2023-02-15T23:24:52Z"/>
          <w:rFonts w:hint="default" w:ascii="Open Sans" w:hAnsi="Open Sans" w:eastAsia="Open Sans" w:cs="Open Sans"/>
          <w:i w:val="0"/>
          <w:iCs w:val="0"/>
          <w:caps w:val="0"/>
          <w:color w:val="000000"/>
          <w:spacing w:val="0"/>
          <w:sz w:val="21"/>
          <w:szCs w:val="21"/>
        </w:rPr>
      </w:pPr>
      <w:ins w:id="2446" w:author="ws" w:date="2023-02-15T23:24:52Z">
        <w:r>
          <w:rPr>
            <w:rFonts w:hint="default" w:ascii="Open Sans" w:hAnsi="Open Sans" w:eastAsia="Open Sans" w:cs="Open Sans"/>
            <w:i w:val="0"/>
            <w:iCs w:val="0"/>
            <w:caps w:val="0"/>
            <w:color w:val="000000"/>
            <w:spacing w:val="0"/>
            <w:sz w:val="21"/>
            <w:szCs w:val="21"/>
            <w:shd w:val="clear" w:fill="FFFFFF"/>
          </w:rPr>
          <w:t>Integer lobortis semper porta. Duis ut nisi turpis. Donec eget lectus eget sem tincidunt elementum nec non mi. In facilisis tempor ligula. Nam placerat tempus finibus. Maecenas consectetur risus eros, at faucibus velit consectetur in. Proin non egestas tortor. Nullam at finibus magna, id rhoncus enim. Ut a pellentesque tellus. Duis in mi id ligula mattis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47" w:author="ws" w:date="2023-02-15T23:24:52Z"/>
          <w:rFonts w:hint="default" w:ascii="Open Sans" w:hAnsi="Open Sans" w:eastAsia="Open Sans" w:cs="Open Sans"/>
          <w:i w:val="0"/>
          <w:iCs w:val="0"/>
          <w:caps w:val="0"/>
          <w:color w:val="000000"/>
          <w:spacing w:val="0"/>
          <w:sz w:val="21"/>
          <w:szCs w:val="21"/>
        </w:rPr>
      </w:pPr>
      <w:ins w:id="2448" w:author="ws" w:date="2023-02-15T23:24:52Z">
        <w:r>
          <w:rPr>
            <w:rFonts w:hint="default" w:ascii="Open Sans" w:hAnsi="Open Sans" w:eastAsia="Open Sans" w:cs="Open Sans"/>
            <w:i w:val="0"/>
            <w:iCs w:val="0"/>
            <w:caps w:val="0"/>
            <w:color w:val="000000"/>
            <w:spacing w:val="0"/>
            <w:sz w:val="21"/>
            <w:szCs w:val="21"/>
            <w:shd w:val="clear" w:fill="FFFFFF"/>
          </w:rPr>
          <w:t>Nulla consectetur risus nisi, eu finibus lorem elementum ut. Sed eget ultricies ante, eu sagittis mauris. Proin a orci a ante lacinia euismod in et massa. Praesent consequat elit in libero lobortis tincidunt. In quis purus elit. Fusce cursus et lectus nec accumsan. Nullam felis orci, viverra non leo vitae, pharetra euismod ex. Fusce aliquam diam vel risus consequat, a ullamcorper nulla rutrum. Proin non lacus efficitur diam fringilla congue eget at arcu. Donec blandit dictum urna, eu vestibulum ex gravida eu. Phasellus et cursus risus. Vivamus viverra sollicitudin ipsum id vulputate. Cras venenatis semper nibh lacinia dignissim. Phasellus finibus, nisi quis semper posuere, nunc augue pretium tellus, in cursus urna justo sit amet metus. Quisque eleifend pharetra nisl non gravida. Sed quis semper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49" w:author="ws" w:date="2023-02-15T23:24:52Z"/>
          <w:rFonts w:hint="default" w:ascii="Open Sans" w:hAnsi="Open Sans" w:eastAsia="Open Sans" w:cs="Open Sans"/>
          <w:i w:val="0"/>
          <w:iCs w:val="0"/>
          <w:caps w:val="0"/>
          <w:color w:val="000000"/>
          <w:spacing w:val="0"/>
          <w:sz w:val="21"/>
          <w:szCs w:val="21"/>
        </w:rPr>
      </w:pPr>
      <w:ins w:id="2450" w:author="ws" w:date="2023-02-15T23:24:52Z">
        <w:r>
          <w:rPr>
            <w:rFonts w:hint="default" w:ascii="Open Sans" w:hAnsi="Open Sans" w:eastAsia="Open Sans" w:cs="Open Sans"/>
            <w:i w:val="0"/>
            <w:iCs w:val="0"/>
            <w:caps w:val="0"/>
            <w:color w:val="000000"/>
            <w:spacing w:val="0"/>
            <w:sz w:val="21"/>
            <w:szCs w:val="21"/>
            <w:shd w:val="clear" w:fill="FFFFFF"/>
          </w:rPr>
          <w:t>Fusce dolor libero, volutpat et vestibulum convallis, laoreet nec dolor. Duis convallis eleifend libero finibus fermentum. Class aptent taciti sociosqu ad litora torquent per conubia nostra, per inceptos himenaeos. Pellentesque id lacus sed dui mattis mattis vel at dolor. Proin mollis massa eu scelerisque tincidunt. Sed volutpat sollicitudin felis vel semper. Vestibulum pulvinar lacus nec est consectetur pretium.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51" w:author="ws" w:date="2023-02-15T23:24:52Z"/>
          <w:rFonts w:hint="default" w:ascii="Open Sans" w:hAnsi="Open Sans" w:eastAsia="Open Sans" w:cs="Open Sans"/>
          <w:i w:val="0"/>
          <w:iCs w:val="0"/>
          <w:caps w:val="0"/>
          <w:color w:val="000000"/>
          <w:spacing w:val="0"/>
          <w:sz w:val="21"/>
          <w:szCs w:val="21"/>
        </w:rPr>
      </w:pPr>
      <w:ins w:id="2452" w:author="ws" w:date="2023-02-15T23:24:52Z">
        <w:r>
          <w:rPr>
            <w:rFonts w:hint="default" w:ascii="Open Sans" w:hAnsi="Open Sans" w:eastAsia="Open Sans" w:cs="Open Sans"/>
            <w:i w:val="0"/>
            <w:iCs w:val="0"/>
            <w:caps w:val="0"/>
            <w:color w:val="000000"/>
            <w:spacing w:val="0"/>
            <w:sz w:val="21"/>
            <w:szCs w:val="21"/>
            <w:shd w:val="clear" w:fill="FFFFFF"/>
          </w:rPr>
          <w:t>Mauris lacus turpis, consequat vel ante sed, varius suscipit massa. Donec vulputate sed risus quis tincidunt. Integer eget sagittis turpis. Donec vitae dui sit amet velit auctor imperdiet. Suspendisse potenti. Vestibulum eget metus ut ligula facilisis feugiat quis ut leo. Cras et dui quis quam lacinia fringilla. Nunc interdum ornare malesuada. Vivamus porttitor mi et leo malesuada, ut ultrices nunc dapibus. Nam lobortis non augue at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53" w:author="ws" w:date="2023-02-15T23:24:52Z"/>
          <w:rFonts w:hint="default" w:ascii="Open Sans" w:hAnsi="Open Sans" w:eastAsia="Open Sans" w:cs="Open Sans"/>
          <w:i w:val="0"/>
          <w:iCs w:val="0"/>
          <w:caps w:val="0"/>
          <w:color w:val="000000"/>
          <w:spacing w:val="0"/>
          <w:sz w:val="21"/>
          <w:szCs w:val="21"/>
        </w:rPr>
      </w:pPr>
      <w:ins w:id="2454" w:author="ws" w:date="2023-02-15T23:24:52Z">
        <w:r>
          <w:rPr>
            <w:rFonts w:hint="default" w:ascii="Open Sans" w:hAnsi="Open Sans" w:eastAsia="Open Sans" w:cs="Open Sans"/>
            <w:i w:val="0"/>
            <w:iCs w:val="0"/>
            <w:caps w:val="0"/>
            <w:color w:val="000000"/>
            <w:spacing w:val="0"/>
            <w:sz w:val="21"/>
            <w:szCs w:val="21"/>
            <w:shd w:val="clear" w:fill="FFFFFF"/>
          </w:rPr>
          <w:t>Donec bibendum metus tortor, ac aliquam mi tristique eget. Aliquam in lacus ultrices mi interdum accumsan. Suspendisse potenti. Morbi in enim nec felis tincidunt convallis. Ut ullamcorper aliquam urna, vulputate hendrerit lectus ultrices non. Fusce hendrerit sit amet urna quis dapibus. Sed non sollicitudin neque. Pellentesque pretium ante urna, a tempus ligula volutpat eu. Aenean id sapien ut lectus luctus lobortis. In vitae nisi sit amet sem bibendum congue sit amet vel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55" w:author="ws" w:date="2023-02-15T23:24:52Z"/>
          <w:rFonts w:hint="default" w:ascii="Open Sans" w:hAnsi="Open Sans" w:eastAsia="Open Sans" w:cs="Open Sans"/>
          <w:i w:val="0"/>
          <w:iCs w:val="0"/>
          <w:caps w:val="0"/>
          <w:color w:val="000000"/>
          <w:spacing w:val="0"/>
          <w:sz w:val="21"/>
          <w:szCs w:val="21"/>
        </w:rPr>
      </w:pPr>
      <w:ins w:id="2456" w:author="ws" w:date="2023-02-15T23:24:52Z">
        <w:r>
          <w:rPr>
            <w:rFonts w:hint="default" w:ascii="Open Sans" w:hAnsi="Open Sans" w:eastAsia="Open Sans" w:cs="Open Sans"/>
            <w:i w:val="0"/>
            <w:iCs w:val="0"/>
            <w:caps w:val="0"/>
            <w:color w:val="000000"/>
            <w:spacing w:val="0"/>
            <w:sz w:val="21"/>
            <w:szCs w:val="21"/>
            <w:shd w:val="clear" w:fill="FFFFFF"/>
          </w:rPr>
          <w:t>Morbi id erat iaculis, sodales neque vitae, facilisis nunc. Mauris vulputate varius odio, in faucibus enim viverra sed. Nunc faucibus aliquam leo, quis sagittis eros ultrices non. Donec congue est sed turpis condimentum, et cursus erat dictum. Vivamus et leo accumsan, scelerisque enim ac, tempor massa. Nam pulvinar, lorem quis porttitor iaculis, augue elit faucibus dui, sit amet ullamcorper ex urna a odio. Donec iaculis nec ex tincidunt cursus. Pellentesque habitant morbi tristique senectus et netus et malesuada fames ac turpis egestas.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57" w:author="ws" w:date="2023-02-15T23:24:52Z"/>
          <w:rFonts w:hint="default" w:ascii="Open Sans" w:hAnsi="Open Sans" w:eastAsia="Open Sans" w:cs="Open Sans"/>
          <w:i w:val="0"/>
          <w:iCs w:val="0"/>
          <w:caps w:val="0"/>
          <w:color w:val="000000"/>
          <w:spacing w:val="0"/>
          <w:sz w:val="21"/>
          <w:szCs w:val="21"/>
        </w:rPr>
      </w:pPr>
      <w:ins w:id="2458" w:author="ws" w:date="2023-02-15T23:24:52Z">
        <w:r>
          <w:rPr>
            <w:rFonts w:hint="default" w:ascii="Open Sans" w:hAnsi="Open Sans" w:eastAsia="Open Sans" w:cs="Open Sans"/>
            <w:i w:val="0"/>
            <w:iCs w:val="0"/>
            <w:caps w:val="0"/>
            <w:color w:val="000000"/>
            <w:spacing w:val="0"/>
            <w:sz w:val="21"/>
            <w:szCs w:val="21"/>
            <w:shd w:val="clear" w:fill="FFFFFF"/>
          </w:rPr>
          <w:t>Duis feugiat facilisis velit a varius. Vestibulum maximus tempor sem at placerat. Nulla luctus consectetur libero sit amet ultrices. Curabitur congue sodales lectus, at tempor velit gravida scelerisque. Phasellus congue diam scelerisque est porttitor ornare. Fusce non tortor posuere, sagittis est non, aliquam metus. Vestibulum mollis ultricies nulla eu mattis. Cras placerat tempus tempus. In tincidunt imperdiet leo, at finibus ex vestibulum eget. Aenean ac enim vel ante porta malesuada. Sed pellentesque ante vel viverra sodales. Curabitur auctor erat quis dictum lacinia. Curabitur venenatis diam vel metus tristique, sit amet suscipit sem tristique. Donec vel enim neque. Mauris maximus rhoncus euismod. Pellentesque at dui eget diam ultrices posuere.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59" w:author="ws" w:date="2023-02-15T23:24:52Z"/>
          <w:rFonts w:hint="default" w:ascii="Open Sans" w:hAnsi="Open Sans" w:eastAsia="Open Sans" w:cs="Open Sans"/>
          <w:i w:val="0"/>
          <w:iCs w:val="0"/>
          <w:caps w:val="0"/>
          <w:color w:val="000000"/>
          <w:spacing w:val="0"/>
          <w:sz w:val="21"/>
          <w:szCs w:val="21"/>
        </w:rPr>
      </w:pPr>
      <w:ins w:id="2460" w:author="ws" w:date="2023-02-15T23:24:52Z">
        <w:r>
          <w:rPr>
            <w:rFonts w:hint="default" w:ascii="Open Sans" w:hAnsi="Open Sans" w:eastAsia="Open Sans" w:cs="Open Sans"/>
            <w:i w:val="0"/>
            <w:iCs w:val="0"/>
            <w:caps w:val="0"/>
            <w:color w:val="000000"/>
            <w:spacing w:val="0"/>
            <w:sz w:val="21"/>
            <w:szCs w:val="21"/>
            <w:shd w:val="clear" w:fill="FFFFFF"/>
          </w:rPr>
          <w:t>Sed risus urna, tincidunt quis enim ut, dignissim pulvinar libero. Vivamus vel porta turpis. Nullam imperdiet tellus ut nunc consequat, non luctus lorem ultricies. Sed accumsan nulla volutpat ipsum finibus, vitae malesuada velit aliquam. Proin auctor neque enim, a luctus ipsum tempor semper. Cras egestas condimentum elit, suscipit luctus augue tristique at. Aliquam pharetra elit risus, et euismod dui fringilla sed. Donec eu mi dolor. Suspendisse aliquet augue quis turpis condimentum, a tempor quam finibus. Phasellus vel sem at nisi vehicula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61" w:author="ws" w:date="2023-02-15T23:24:52Z"/>
          <w:rFonts w:hint="default" w:ascii="Open Sans" w:hAnsi="Open Sans" w:eastAsia="Open Sans" w:cs="Open Sans"/>
          <w:i w:val="0"/>
          <w:iCs w:val="0"/>
          <w:caps w:val="0"/>
          <w:color w:val="000000"/>
          <w:spacing w:val="0"/>
          <w:sz w:val="21"/>
          <w:szCs w:val="21"/>
        </w:rPr>
      </w:pPr>
      <w:ins w:id="2462" w:author="ws" w:date="2023-02-15T23:24:52Z">
        <w:r>
          <w:rPr>
            <w:rFonts w:hint="default" w:ascii="Open Sans" w:hAnsi="Open Sans" w:eastAsia="Open Sans" w:cs="Open Sans"/>
            <w:i w:val="0"/>
            <w:iCs w:val="0"/>
            <w:caps w:val="0"/>
            <w:color w:val="000000"/>
            <w:spacing w:val="0"/>
            <w:sz w:val="21"/>
            <w:szCs w:val="21"/>
            <w:shd w:val="clear" w:fill="FFFFFF"/>
          </w:rPr>
          <w:t>Praesent finibus eros vitae sem sagittis accumsan. Maecenas laoreet vitae dui at porttitor. Duis nibh mauris, semper a vulputate id, elementum sit amet urna. Cras et mattis erat. Quisque rhoncus leo sit amet justo blandit finibus. Vestibulum ultricies gravida ligula ut porta. In ultrices aliquet enim vitae vestibulum. Fusce eu elementum felis. Pellentesque habitant morbi tristique senectus et netus et malesuada fames ac turpis egestas. Phasellus a nunc vel tellus bibendum ullamcorper. Duis sapien tortor, sollicitudin quis bibendum posuere, ultrices sed arcu. Nunc ex lectus, tincidunt porta commodo in, suscipit quis odio. In sagittis bibendum eros. Phasellus faucibus iaculis commodo. Nulla dui dui, commodo ac turpis sed, cursus malesuada felis. Sed consequat vehicula laoreet.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63" w:author="ws" w:date="2023-02-15T23:24:52Z"/>
          <w:rFonts w:hint="default" w:ascii="Open Sans" w:hAnsi="Open Sans" w:eastAsia="Open Sans" w:cs="Open Sans"/>
          <w:i w:val="0"/>
          <w:iCs w:val="0"/>
          <w:caps w:val="0"/>
          <w:color w:val="000000"/>
          <w:spacing w:val="0"/>
          <w:sz w:val="21"/>
          <w:szCs w:val="21"/>
        </w:rPr>
      </w:pPr>
      <w:ins w:id="2464" w:author="ws" w:date="2023-02-15T23:24:52Z">
        <w:r>
          <w:rPr>
            <w:rFonts w:hint="default" w:ascii="Open Sans" w:hAnsi="Open Sans" w:eastAsia="Open Sans" w:cs="Open Sans"/>
            <w:i w:val="0"/>
            <w:iCs w:val="0"/>
            <w:caps w:val="0"/>
            <w:color w:val="000000"/>
            <w:spacing w:val="0"/>
            <w:sz w:val="21"/>
            <w:szCs w:val="21"/>
            <w:shd w:val="clear" w:fill="FFFFFF"/>
          </w:rPr>
          <w:t>Sed eu dignissim tortor, at scelerisque turpis. Nulla tincidunt nibh quis eros faucibus eleifend. Donec faucibus, odio malesuada consequat venenatis, nunc est euismod urna, sit amet fringilla nunc lorem et lectus. Phasellus orci elit, tempus eu turpis quis, eleifend viverra diam. Mauris nec lectus metus. Pellentesque condimentum urna id ex dignissim, sed laoreet mi posuere. Donec non nisi at lectus porta sollicitudin sit amet venenatis sem. Sed efficitur non nibh non cursus. Curabitur ex libero, iaculis non lobortis quis, facilisis sed tortor. Aliquam pulvinar molestie ullamcorper. Integer lobortis quis elit eget porttitor. Fusce volutpat elementum diam, ut ultricies sapien elementum vel. Cras quis lectus in ex sagittis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65" w:author="ws" w:date="2023-02-15T23:24:52Z"/>
          <w:rFonts w:hint="default" w:ascii="Open Sans" w:hAnsi="Open Sans" w:eastAsia="Open Sans" w:cs="Open Sans"/>
          <w:i w:val="0"/>
          <w:iCs w:val="0"/>
          <w:caps w:val="0"/>
          <w:color w:val="000000"/>
          <w:spacing w:val="0"/>
          <w:sz w:val="21"/>
          <w:szCs w:val="21"/>
        </w:rPr>
      </w:pPr>
      <w:ins w:id="2466" w:author="ws" w:date="2023-02-15T23:24:52Z">
        <w:r>
          <w:rPr>
            <w:rFonts w:hint="default" w:ascii="Open Sans" w:hAnsi="Open Sans" w:eastAsia="Open Sans" w:cs="Open Sans"/>
            <w:i w:val="0"/>
            <w:iCs w:val="0"/>
            <w:caps w:val="0"/>
            <w:color w:val="000000"/>
            <w:spacing w:val="0"/>
            <w:sz w:val="21"/>
            <w:szCs w:val="21"/>
            <w:shd w:val="clear" w:fill="FFFFFF"/>
          </w:rPr>
          <w:t>Nam nec hendrerit elit. Nunc elementum mi ipsum, pretium porta dui suscipit posuere. Maecenas sit amet semper velit, consequat cursus ipsum. Donec efficitur, enim aliquet malesuada posuere, ex velit cursus mauris, eu molestie ligula risus at lacus. Curabitur vel orci libero. Cras tincidunt venenatis pretium. Nulla sed elit arcu. Pellentesque eget massa vitae purus dignissim euismod eu blandit tellus. Donec mollis velit id lorem malesuada, quis aliquet enim rutrum. Donec sollicitudin pulvinar nibh, ac dignissim nibh. Vestibulum hendrerit massa justo, a commodo mauris consequat porttitor. In a nisl et mauris gravida ornare nec id felis. Morbi sed tempus nisi, vitae cursus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67" w:author="ws" w:date="2023-02-15T23:24:52Z"/>
          <w:rFonts w:hint="default" w:ascii="Open Sans" w:hAnsi="Open Sans" w:eastAsia="Open Sans" w:cs="Open Sans"/>
          <w:i w:val="0"/>
          <w:iCs w:val="0"/>
          <w:caps w:val="0"/>
          <w:color w:val="000000"/>
          <w:spacing w:val="0"/>
          <w:sz w:val="21"/>
          <w:szCs w:val="21"/>
        </w:rPr>
      </w:pPr>
      <w:ins w:id="2468" w:author="ws" w:date="2023-02-15T23:24:52Z">
        <w:r>
          <w:rPr>
            <w:rFonts w:hint="default" w:ascii="Open Sans" w:hAnsi="Open Sans" w:eastAsia="Open Sans" w:cs="Open Sans"/>
            <w:i w:val="0"/>
            <w:iCs w:val="0"/>
            <w:caps w:val="0"/>
            <w:color w:val="000000"/>
            <w:spacing w:val="0"/>
            <w:sz w:val="21"/>
            <w:szCs w:val="21"/>
            <w:shd w:val="clear" w:fill="FFFFFF"/>
          </w:rPr>
          <w:t>Mauris non sodales justo, quis dignissim mi. Sed non mattis leo, eu feugiat lorem. Morbi aliquet, enim sit amet placerat tristique, lacus tortor mollis orci, eget elementum ligula lectus quis dui. Nunc suscipit ut nisl sed luctus. Fusce consequat maximus pretium. Fusce id hendrerit nibh. Aliquam sed diam id urna volutpat lacinia. Morbi elementum, urna non ultrices laoreet, orci urna pretium purus, id vulputate turpis velit in tortor. Etiam posuere et mauris quis pretium. Donec massa dui, eleifend in nibh quis, pretium cursus erat. Vivamus finibus ullamcorper nisi id pharetra. Nullam dictum fermentum dignissim. Maecenas eget faucibus leo.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69" w:author="ws" w:date="2023-02-15T23:24:52Z"/>
          <w:rFonts w:hint="default" w:ascii="Open Sans" w:hAnsi="Open Sans" w:eastAsia="Open Sans" w:cs="Open Sans"/>
          <w:i w:val="0"/>
          <w:iCs w:val="0"/>
          <w:caps w:val="0"/>
          <w:color w:val="000000"/>
          <w:spacing w:val="0"/>
          <w:sz w:val="21"/>
          <w:szCs w:val="21"/>
        </w:rPr>
      </w:pPr>
      <w:ins w:id="2470" w:author="ws" w:date="2023-02-15T23:24:52Z">
        <w:r>
          <w:rPr>
            <w:rFonts w:hint="default" w:ascii="Open Sans" w:hAnsi="Open Sans" w:eastAsia="Open Sans" w:cs="Open Sans"/>
            <w:i w:val="0"/>
            <w:iCs w:val="0"/>
            <w:caps w:val="0"/>
            <w:color w:val="000000"/>
            <w:spacing w:val="0"/>
            <w:sz w:val="21"/>
            <w:szCs w:val="21"/>
            <w:shd w:val="clear" w:fill="FFFFFF"/>
          </w:rPr>
          <w:t>Suspendisse potenti. Nullam consequat sem id massa interdum commodo. Nullam egestas nunc sapien, vel lacinia felis facilisis nec. Maecenas bibendum ipsum sed leo facilisis dignissim. Suspendisse placerat pulvinar est, at mattis sem fermentum id. Vivamus ipsum eros, elementum eu metus vel, iaculis tristique lectus. Cras id ipsum rutrum, ultrices odio posuere, blandit libero. Fusce bibendum semper ornare. Nullam sed quam diam. Sed velit ante, tristique et accumsan fringilla, commodo at erat. Duis nec pretium quam.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71" w:author="ws" w:date="2023-02-15T23:24:52Z"/>
          <w:rFonts w:hint="default" w:ascii="Open Sans" w:hAnsi="Open Sans" w:eastAsia="Open Sans" w:cs="Open Sans"/>
          <w:i w:val="0"/>
          <w:iCs w:val="0"/>
          <w:caps w:val="0"/>
          <w:color w:val="000000"/>
          <w:spacing w:val="0"/>
          <w:sz w:val="21"/>
          <w:szCs w:val="21"/>
        </w:rPr>
      </w:pPr>
      <w:ins w:id="2472" w:author="ws" w:date="2023-02-15T23:24:52Z">
        <w:r>
          <w:rPr>
            <w:rFonts w:hint="default" w:ascii="Open Sans" w:hAnsi="Open Sans" w:eastAsia="Open Sans" w:cs="Open Sans"/>
            <w:i w:val="0"/>
            <w:iCs w:val="0"/>
            <w:caps w:val="0"/>
            <w:color w:val="000000"/>
            <w:spacing w:val="0"/>
            <w:sz w:val="21"/>
            <w:szCs w:val="21"/>
            <w:shd w:val="clear" w:fill="FFFFFF"/>
          </w:rPr>
          <w:t>Maecenas gravida odio sit amet diam feugiat, vel porta diam finibus. Pellentesque placerat id turpis nec molestie. Ut vel condimentum erat. Vestibulum maximus eros in lacinia hendrerit. Nunc ligula velit, interdum et molestie quis, rutrum et ligula. Quisque dignissim dictum est vitae faucibus. In hac habitasse platea dictumst. Nullam ullamcorper at magna ac ullamcorper. Donec et purus vitae ante maximus viverra. Ut sit amet finibus dui, vel eleifend nunc. Sed ut lobortis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73" w:author="ws" w:date="2023-02-15T23:24:52Z"/>
          <w:rFonts w:hint="default" w:ascii="Open Sans" w:hAnsi="Open Sans" w:eastAsia="Open Sans" w:cs="Open Sans"/>
          <w:i w:val="0"/>
          <w:iCs w:val="0"/>
          <w:caps w:val="0"/>
          <w:color w:val="000000"/>
          <w:spacing w:val="0"/>
          <w:sz w:val="21"/>
          <w:szCs w:val="21"/>
        </w:rPr>
      </w:pPr>
      <w:ins w:id="2474" w:author="ws" w:date="2023-02-15T23:24:52Z">
        <w:r>
          <w:rPr>
            <w:rFonts w:hint="default" w:ascii="Open Sans" w:hAnsi="Open Sans" w:eastAsia="Open Sans" w:cs="Open Sans"/>
            <w:i w:val="0"/>
            <w:iCs w:val="0"/>
            <w:caps w:val="0"/>
            <w:color w:val="000000"/>
            <w:spacing w:val="0"/>
            <w:sz w:val="21"/>
            <w:szCs w:val="21"/>
            <w:shd w:val="clear" w:fill="FFFFFF"/>
          </w:rPr>
          <w:t>Proin varius felis tellus, nec consectetur justo consequat quis. Vestibulum et diam luctus, tincidunt ex vitae, pretium felis. Quisque ut magna in purus sodales mollis non vitae velit. Proin hendrerit accumsan eros vitae fermentum. Donec imperdiet eu dui sed pretium. Sed non arcu eu dui semper blandit. Pellentesque scelerisque enim eu pellentesque posuere. Sed scelerisque egestas nibh eget venenatis. Proin ex tortor, porta vel vulputate vel, feugiat quis augue.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75" w:author="ws" w:date="2023-02-15T23:24:52Z"/>
          <w:rFonts w:hint="default" w:ascii="Open Sans" w:hAnsi="Open Sans" w:eastAsia="Open Sans" w:cs="Open Sans"/>
          <w:i w:val="0"/>
          <w:iCs w:val="0"/>
          <w:caps w:val="0"/>
          <w:color w:val="000000"/>
          <w:spacing w:val="0"/>
          <w:sz w:val="21"/>
          <w:szCs w:val="21"/>
        </w:rPr>
      </w:pPr>
      <w:ins w:id="2476" w:author="ws" w:date="2023-02-15T23:24:52Z">
        <w:r>
          <w:rPr>
            <w:rFonts w:hint="default" w:ascii="Open Sans" w:hAnsi="Open Sans" w:eastAsia="Open Sans" w:cs="Open Sans"/>
            <w:i w:val="0"/>
            <w:iCs w:val="0"/>
            <w:caps w:val="0"/>
            <w:color w:val="000000"/>
            <w:spacing w:val="0"/>
            <w:sz w:val="21"/>
            <w:szCs w:val="21"/>
            <w:shd w:val="clear" w:fill="FFFFFF"/>
          </w:rPr>
          <w:t>Suspendisse id felis imperdiet, feugiat lacus quis, ullamcorper libero. Sed pulvinar tellus eu tellus dictum, quis feugiat justo euismod. Etiam non tortor varius, imperdiet erat et, rhoncus ex. Pellentesque at tortor augue. Sed maximus scelerisque quam, vel semper nisi tincidunt ut. Suspendisse in diam ultricies, finibus arcu id, malesuada ipsum. Pellentesque vel tincidunt lacus, et lacinia ex. Etiam cursus pellentesque aliquet. Vivamus at tellus tincidunt, pellentesque mi ut, bibendum risus. Interdum et malesuada fames ac ante ipsum primis in faucibus. Integer convallis massa tellus, sed ullamcorper enim mattis eu. Curabitur sed felis laoreet, lacinia nisl a, lacinia turpis. Curabitur fringilla, mauris sed rhoncus interdum, turpis purus fermentum metus, vitae porttitor diam augue ut tortor.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77" w:author="ws" w:date="2023-02-15T23:24:52Z"/>
          <w:rFonts w:hint="default" w:ascii="Open Sans" w:hAnsi="Open Sans" w:eastAsia="Open Sans" w:cs="Open Sans"/>
          <w:i w:val="0"/>
          <w:iCs w:val="0"/>
          <w:caps w:val="0"/>
          <w:color w:val="000000"/>
          <w:spacing w:val="0"/>
          <w:sz w:val="21"/>
          <w:szCs w:val="21"/>
        </w:rPr>
      </w:pPr>
      <w:ins w:id="2478" w:author="ws" w:date="2023-02-15T23:24:52Z">
        <w:r>
          <w:rPr>
            <w:rFonts w:hint="default" w:ascii="Open Sans" w:hAnsi="Open Sans" w:eastAsia="Open Sans" w:cs="Open Sans"/>
            <w:i w:val="0"/>
            <w:iCs w:val="0"/>
            <w:caps w:val="0"/>
            <w:color w:val="000000"/>
            <w:spacing w:val="0"/>
            <w:sz w:val="21"/>
            <w:szCs w:val="21"/>
            <w:shd w:val="clear" w:fill="FFFFFF"/>
          </w:rPr>
          <w:t>Phasellus ut quam ut purus aliquam venenatis ac sit amet augue. Suspendisse potenti. Aliquam quam metus, accumsan in dapibus in, ornare vel dolor. Proin maximus erat id ligula efficitur, eu feugiat ligula eleifend. Nam accumsan nisi non lorem mattis, tincidunt sollicitudin sem fermentum. Praesent ac malesuada justo. Suspendisse libero augue, porttitor et ligula in, pulvinar rhoncus turpis. Sed mi velit, luctus non nisl at, accumsan viverra ipsum. Vestibulum eget ligula fermentum, aliquet orci in, lacinia neque.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79" w:author="ws" w:date="2023-02-15T23:24:52Z"/>
          <w:rFonts w:hint="default" w:ascii="Open Sans" w:hAnsi="Open Sans" w:eastAsia="Open Sans" w:cs="Open Sans"/>
          <w:i w:val="0"/>
          <w:iCs w:val="0"/>
          <w:caps w:val="0"/>
          <w:color w:val="000000"/>
          <w:spacing w:val="0"/>
          <w:sz w:val="21"/>
          <w:szCs w:val="21"/>
        </w:rPr>
      </w:pPr>
      <w:ins w:id="2480" w:author="ws" w:date="2023-02-15T23:24:52Z">
        <w:r>
          <w:rPr>
            <w:rFonts w:hint="default" w:ascii="Open Sans" w:hAnsi="Open Sans" w:eastAsia="Open Sans" w:cs="Open Sans"/>
            <w:i w:val="0"/>
            <w:iCs w:val="0"/>
            <w:caps w:val="0"/>
            <w:color w:val="000000"/>
            <w:spacing w:val="0"/>
            <w:sz w:val="21"/>
            <w:szCs w:val="21"/>
            <w:shd w:val="clear" w:fill="FFFFFF"/>
          </w:rPr>
          <w:t>Cras porttitor, mauris id consectetur lobortis, risus augue tincidunt ipsum, efficitur interdum orci dolor at lectus. Maecenas nec sagittis sem. Suspendisse potenti. Curabitur mollis urna at ligula vestibulum egestas. Etiam auctor eu dui et consequat. Vivamus sit amet posuere leo. Vivamus semper felis at lorem interdum, sed suscipit ipsum semper. Fusce lacus lacus, porttitor ac elementum sit amet, pellentesque nec orci. Nullam suscipit tortor sed rutrum gravida. Vestibulum ante ipsum primis in faucibus orci luctus et ultrices posuere cubilia curae;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81" w:author="ws" w:date="2023-02-15T23:24:52Z"/>
          <w:rFonts w:hint="default" w:ascii="Open Sans" w:hAnsi="Open Sans" w:eastAsia="Open Sans" w:cs="Open Sans"/>
          <w:i w:val="0"/>
          <w:iCs w:val="0"/>
          <w:caps w:val="0"/>
          <w:color w:val="000000"/>
          <w:spacing w:val="0"/>
          <w:sz w:val="21"/>
          <w:szCs w:val="21"/>
        </w:rPr>
      </w:pPr>
      <w:ins w:id="2482" w:author="ws" w:date="2023-02-15T23:24:52Z">
        <w:r>
          <w:rPr>
            <w:rFonts w:hint="default" w:ascii="Open Sans" w:hAnsi="Open Sans" w:eastAsia="Open Sans" w:cs="Open Sans"/>
            <w:i w:val="0"/>
            <w:iCs w:val="0"/>
            <w:caps w:val="0"/>
            <w:color w:val="000000"/>
            <w:spacing w:val="0"/>
            <w:sz w:val="21"/>
            <w:szCs w:val="21"/>
            <w:shd w:val="clear" w:fill="FFFFFF"/>
          </w:rPr>
          <w:t>In nec lorem justo. Aliquam ut porta nunc. Curabitur hendrerit est ut odio varius vulputate. Integer metus libero, maximus et quam sed, bibendum egestas ligula. Pellentesque ac felis at augue rutrum varius a placerat felis. Integer quis arcu vitae quam dignissim iaculis. Donec bibendum id lacus nec imperdiet. Praesent elementum dignissim lacus non volutpat. Phasellus suscipit massa et dolor iaculis imperdiet. Nam viverra massa ut eros tincidunt, quis finibus enim laoreet. Donec sed lorem dolor. Duis feugiat, nisi dignissim accumsan dignissim, turpis erat mattis turpis, vitae pellentesque arcu justo non justo. Suspendisse a lacinia ex. Proin aliquam dui tempor velit tempor finibus.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83" w:author="ws" w:date="2023-02-15T23:24:52Z"/>
          <w:rFonts w:hint="default" w:ascii="Open Sans" w:hAnsi="Open Sans" w:eastAsia="Open Sans" w:cs="Open Sans"/>
          <w:i w:val="0"/>
          <w:iCs w:val="0"/>
          <w:caps w:val="0"/>
          <w:color w:val="000000"/>
          <w:spacing w:val="0"/>
          <w:sz w:val="21"/>
          <w:szCs w:val="21"/>
        </w:rPr>
      </w:pPr>
      <w:ins w:id="2484" w:author="ws" w:date="2023-02-15T23:24:52Z">
        <w:r>
          <w:rPr>
            <w:rFonts w:hint="default" w:ascii="Open Sans" w:hAnsi="Open Sans" w:eastAsia="Open Sans" w:cs="Open Sans"/>
            <w:i w:val="0"/>
            <w:iCs w:val="0"/>
            <w:caps w:val="0"/>
            <w:color w:val="000000"/>
            <w:spacing w:val="0"/>
            <w:sz w:val="21"/>
            <w:szCs w:val="21"/>
            <w:shd w:val="clear" w:fill="FFFFFF"/>
          </w:rPr>
          <w:t>Sed pulvinar, nibh sed dictum iaculis, ipsum lacus congue arcu, imperdiet pulvinar sapien lorem a lacus. Morbi a tortor porta, accumsan tellus quis, blandit felis. Nulla lobortis, mauris quis pharetra malesuada, ex nibh accumsan orci, sed sagittis ligula purus venenatis risus. Pellentesque elementum eros metus, ut commodo quam elementum id. Aenean dictum, quam et placerat finibus, nisl dolor suscipit eros, et pharetra magna odio vel nibh. Quisque ullamcorper quam nec sem eleifend, vel consectetur ante mollis. Praesent placerat, elit vitae sollicitudin efficitur, neque nulla consectetur est, vel viverra ex sapien eu nibh.</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85" w:author="ws" w:date="2023-02-15T23:24:52Z"/>
          <w:rFonts w:hint="default" w:ascii="Open Sans" w:hAnsi="Open Sans" w:eastAsia="Open Sans" w:cs="Open Sans"/>
          <w:i w:val="0"/>
          <w:iCs w:val="0"/>
          <w:caps w:val="0"/>
          <w:color w:val="000000"/>
          <w:spacing w:val="0"/>
          <w:sz w:val="21"/>
          <w:szCs w:val="21"/>
        </w:rPr>
      </w:pPr>
      <w:ins w:id="2486" w:author="ws" w:date="2023-02-15T23:24:52Z">
        <w:r>
          <w:rPr>
            <w:rFonts w:hint="default" w:ascii="Open Sans" w:hAnsi="Open Sans" w:eastAsia="Open Sans" w:cs="Open Sans"/>
            <w:i w:val="0"/>
            <w:iCs w:val="0"/>
            <w:caps w:val="0"/>
            <w:color w:val="000000"/>
            <w:spacing w:val="0"/>
            <w:sz w:val="21"/>
            <w:szCs w:val="21"/>
            <w:shd w:val="clear" w:fill="FFFFFF"/>
          </w:rPr>
          <w:t>Donec felis ligula, malesuada ultricies congue sit amet, sagittis eget ante. Ut consectetur diam elit, id sollicitudin leo euismod in. Aliquam arcu est, ultrices at hendrerit vel, dignissim vitae est. Nam eget urna imperdiet, sollicitudin arcu vel, posuere risus. Nullam vel scelerisque mi. Mauris maximus enim quam, id rutrum mauris volutpat sed. Ut dapibus purus tristique erat consequat, nec accumsan nibh ultrices. Aenean sagittis dolor auctor sapien condimentum, nec faucibus lacus pharetra. Cras in rhoncus ipsum. Suspendisse sagittis nisl sit amet consequat hendrerit. Fusce cursus malesuada velit, eu vulputate ex suscipit sed. Quisque porta sit amet orci nec faucibus. Nulla sagittis diam vitae tellus scelerisque imperdiet. In hac habitasse platea dictumst. Maecenas ut finibus lectus. Vestibulum finibus sodales nibh, ut gravida purus scelerisque ac.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87" w:author="ws" w:date="2023-02-15T23:24:52Z"/>
          <w:rFonts w:hint="default" w:ascii="Open Sans" w:hAnsi="Open Sans" w:eastAsia="Open Sans" w:cs="Open Sans"/>
          <w:i w:val="0"/>
          <w:iCs w:val="0"/>
          <w:caps w:val="0"/>
          <w:color w:val="000000"/>
          <w:spacing w:val="0"/>
          <w:sz w:val="21"/>
          <w:szCs w:val="21"/>
        </w:rPr>
      </w:pPr>
      <w:ins w:id="2488" w:author="ws" w:date="2023-02-15T23:24:52Z">
        <w:r>
          <w:rPr>
            <w:rFonts w:hint="default" w:ascii="Open Sans" w:hAnsi="Open Sans" w:eastAsia="Open Sans" w:cs="Open Sans"/>
            <w:i w:val="0"/>
            <w:iCs w:val="0"/>
            <w:caps w:val="0"/>
            <w:color w:val="000000"/>
            <w:spacing w:val="0"/>
            <w:sz w:val="21"/>
            <w:szCs w:val="21"/>
            <w:shd w:val="clear" w:fill="FFFFFF"/>
          </w:rPr>
          <w:t>Pellentesque tortor lacus, cursus non tristique mollis, auctor nec lorem. Integer lobortis feugiat nulla. Curabitur a odio vel turpis vestibulum pharetra. Etiam quis commodo nunc. Nam ullamcorper libero vitae urna faucibus aliquet. Integer pretium massa et odio sollicitudin rhoncus. Phasellus ut lectus turpis. Donec pulvinar porttitor urna quis venenatis. In vel turpis ut ex tincidunt mollis id eu lectus. Cras aliquet libero ut sem tempor tempor. Praesent semper dolor nec ante fringilla ullamcorper. Phasellus rutrum tortor vitae odio vehicula, in rhoncus mi tempus.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89" w:author="ws" w:date="2023-02-15T23:24:52Z"/>
          <w:rFonts w:hint="default" w:ascii="Open Sans" w:hAnsi="Open Sans" w:eastAsia="Open Sans" w:cs="Open Sans"/>
          <w:i w:val="0"/>
          <w:iCs w:val="0"/>
          <w:caps w:val="0"/>
          <w:color w:val="000000"/>
          <w:spacing w:val="0"/>
          <w:sz w:val="21"/>
          <w:szCs w:val="21"/>
        </w:rPr>
      </w:pPr>
      <w:ins w:id="2490" w:author="ws" w:date="2023-02-15T23:24:52Z">
        <w:r>
          <w:rPr>
            <w:rFonts w:hint="default" w:ascii="Open Sans" w:hAnsi="Open Sans" w:eastAsia="Open Sans" w:cs="Open Sans"/>
            <w:i w:val="0"/>
            <w:iCs w:val="0"/>
            <w:caps w:val="0"/>
            <w:color w:val="000000"/>
            <w:spacing w:val="0"/>
            <w:sz w:val="21"/>
            <w:szCs w:val="21"/>
            <w:shd w:val="clear" w:fill="FFFFFF"/>
          </w:rPr>
          <w:t>Nunc faucibus nec enim sed finibus. Curabitur elementum ipsum id dui finibus elementum et at lorem. Sed neque risus, blandit vitae purus ut, blandit posuere nunc. Nullam suscipit ultrices diam, in auctor tellus bibendum ut. Fusce ultricies eget erat in hendrerit. Aliquam posuere lacinia augue, id posuere nunc elementum quis. Cras gravida congue urna eu vestibulum.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91" w:author="ws" w:date="2023-02-15T23:24:52Z"/>
          <w:rFonts w:hint="default" w:ascii="Open Sans" w:hAnsi="Open Sans" w:eastAsia="Open Sans" w:cs="Open Sans"/>
          <w:i w:val="0"/>
          <w:iCs w:val="0"/>
          <w:caps w:val="0"/>
          <w:color w:val="000000"/>
          <w:spacing w:val="0"/>
          <w:sz w:val="21"/>
          <w:szCs w:val="21"/>
        </w:rPr>
      </w:pPr>
      <w:ins w:id="2492" w:author="ws" w:date="2023-02-15T23:24:52Z">
        <w:r>
          <w:rPr>
            <w:rFonts w:hint="default" w:ascii="Open Sans" w:hAnsi="Open Sans" w:eastAsia="Open Sans" w:cs="Open Sans"/>
            <w:i w:val="0"/>
            <w:iCs w:val="0"/>
            <w:caps w:val="0"/>
            <w:color w:val="000000"/>
            <w:spacing w:val="0"/>
            <w:sz w:val="21"/>
            <w:szCs w:val="21"/>
            <w:shd w:val="clear" w:fill="FFFFFF"/>
          </w:rPr>
          <w:t>Ut cursus leo ac lectus feugiat, in bibendum velit finibus. Pellentesque eget arcu auctor, ultricies orci nec, sodales eros. Suspendisse volutpat, turpis sed elementum suscipit, libero sapien consequat leo, quis ultrices quam dui ac magna. Mauris ut euismod turpis. Nunc pharetra ultrices diam in consequat. Etiam luctus, ipsum sit amet iaculis finibus, metus turpis tincidunt ligula, eget dictum ex lacus vel ligula. Pellentesque habitant morbi tristique senectus et netus et malesuada fames ac turpis egestas. Aenean sagittis, magna eget euismod euismod, ligula ipsum bibendum nulla, et varius odio nisl sed neque. Suspendisse semper augue id sapien pharetra, eget vulputate arcu interdum. Curabitur viverra maximus sollicitudin. Aliquam placerat lacinia velit, sed tempus risus iaculis 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93" w:author="ws" w:date="2023-02-15T23:24:52Z"/>
          <w:rFonts w:hint="default" w:ascii="Open Sans" w:hAnsi="Open Sans" w:eastAsia="Open Sans" w:cs="Open Sans"/>
          <w:i w:val="0"/>
          <w:iCs w:val="0"/>
          <w:caps w:val="0"/>
          <w:color w:val="000000"/>
          <w:spacing w:val="0"/>
          <w:sz w:val="21"/>
          <w:szCs w:val="21"/>
        </w:rPr>
      </w:pPr>
      <w:ins w:id="2494" w:author="ws" w:date="2023-02-15T23:24:52Z">
        <w:r>
          <w:rPr>
            <w:rFonts w:hint="default" w:ascii="Open Sans" w:hAnsi="Open Sans" w:eastAsia="Open Sans" w:cs="Open Sans"/>
            <w:i w:val="0"/>
            <w:iCs w:val="0"/>
            <w:caps w:val="0"/>
            <w:color w:val="000000"/>
            <w:spacing w:val="0"/>
            <w:sz w:val="21"/>
            <w:szCs w:val="21"/>
            <w:shd w:val="clear" w:fill="FFFFFF"/>
          </w:rPr>
          <w:t>Duis tempus, ligula non dignissim posuere, augue odio condimentum ipsum, ac rhoncus arcu metus id turpis. Cras quis tellus eget orci rhoncus aliquam. Vestibulum nisl est, hendrerit in placerat in, pulvinar in justo. Aliquam erat volutpat. Maecenas suscipit ut arcu eget dapibus. Fusce venenatis vitae quam vel semper. Integer consectetur nulla ac facilisis pellentesque. Vivamus risus velit, vestibulum vel faucibus nec, semper at sapien. Proin suscipit malesuada massa at rhoncus. Phasellus sagittis odio quis dolor maximus, vitae gravida est molestie. Donec venenatis pharetra ipsum. Nam sit amet libero eget nunc lacinia porta eu nec lectus. Aliquam ullamcorper nisl et odio elementum, non consequat leo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95" w:author="ws" w:date="2023-02-15T23:24:52Z"/>
          <w:rFonts w:hint="default" w:ascii="Open Sans" w:hAnsi="Open Sans" w:eastAsia="Open Sans" w:cs="Open Sans"/>
          <w:i w:val="0"/>
          <w:iCs w:val="0"/>
          <w:caps w:val="0"/>
          <w:color w:val="000000"/>
          <w:spacing w:val="0"/>
          <w:sz w:val="21"/>
          <w:szCs w:val="21"/>
        </w:rPr>
      </w:pPr>
      <w:ins w:id="2496" w:author="ws" w:date="2023-02-15T23:24:52Z">
        <w:r>
          <w:rPr>
            <w:rFonts w:hint="default" w:ascii="Open Sans" w:hAnsi="Open Sans" w:eastAsia="Open Sans" w:cs="Open Sans"/>
            <w:i w:val="0"/>
            <w:iCs w:val="0"/>
            <w:caps w:val="0"/>
            <w:color w:val="000000"/>
            <w:spacing w:val="0"/>
            <w:sz w:val="21"/>
            <w:szCs w:val="21"/>
            <w:shd w:val="clear" w:fill="FFFFFF"/>
          </w:rPr>
          <w:t>Fusce imperdiet lorem dolor, volutpat rutrum sapien dictum nec. In hac habitasse platea dictumst. Sed hendrerit velit eu nibh ullamcorper, in tincidunt augue ornare. Nulla nisi enim, convallis sed tortor vel, congue elementum velit. Donec scelerisque lectus vel imperdiet luctus. Suspendisse ac arcu fermentum, feugiat neque at, eleifend est. Praesent varius ligula ac mauris eleifend faucibus. Nunc consequat nisl vitae dictum interdum. Sed faucibus purus at lacus imperdiet, sit amet dignissim urna blandit. Cras arcu sapien, suscipit ut ligula ut, porta vehicula mi. Quisque interdum convallis posuere. Mauris eu lectus at felis pulvinar pharetra. Pellentesque ullamcorper mattis diam, et elementum dui egestas sed.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97" w:author="ws" w:date="2023-02-15T23:24:52Z"/>
          <w:rFonts w:hint="default" w:ascii="Open Sans" w:hAnsi="Open Sans" w:eastAsia="Open Sans" w:cs="Open Sans"/>
          <w:i w:val="0"/>
          <w:iCs w:val="0"/>
          <w:caps w:val="0"/>
          <w:color w:val="000000"/>
          <w:spacing w:val="0"/>
          <w:sz w:val="21"/>
          <w:szCs w:val="21"/>
        </w:rPr>
      </w:pPr>
      <w:ins w:id="2498" w:author="ws" w:date="2023-02-15T23:24:52Z">
        <w:r>
          <w:rPr>
            <w:rFonts w:hint="default" w:ascii="Open Sans" w:hAnsi="Open Sans" w:eastAsia="Open Sans" w:cs="Open Sans"/>
            <w:i w:val="0"/>
            <w:iCs w:val="0"/>
            <w:caps w:val="0"/>
            <w:color w:val="000000"/>
            <w:spacing w:val="0"/>
            <w:sz w:val="21"/>
            <w:szCs w:val="21"/>
            <w:shd w:val="clear" w:fill="FFFFFF"/>
          </w:rPr>
          <w:t>In hac habitasse platea dictumst. Mauris blandit suscipit neque, maximus dignissim velit ornare ut. Cras eget lorem in quam venenatis scelerisque sed at lorem. Vestibulum volutpat, augue ac suscipit faucibus, ex nulla tincidunt felis, sed pulvinar tellus mi eget nulla. Sed a vehicula ligula. Donec nibh mauris, tincidunt ac nisl vel, efficitur semper massa. Proin id aliquam mauris. Sed venenatis placerat sapien, et lobortis justo viverra eget. Praesent tempus vestibulum viverra. Fusce maximus est mattis, placerat nisi nec, maximus ante. Maecenas dignissim congue mauris at facilisis. Cras vulputate lacinia molestie. Class aptent taciti sociosqu ad litora torquent per conubia nostra, per inceptos himenaeos. Sed tincidunt ultrices volutpat. Nulla convallis sodales semper. Suspendisse aliquam, nulla sed varius suscipit, nulla ipsum ornare nisi, eget suscipit orci leo eget nisl.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499" w:author="ws" w:date="2023-02-15T23:24:52Z"/>
          <w:rFonts w:hint="default" w:ascii="Open Sans" w:hAnsi="Open Sans" w:eastAsia="Open Sans" w:cs="Open Sans"/>
          <w:i w:val="0"/>
          <w:iCs w:val="0"/>
          <w:caps w:val="0"/>
          <w:color w:val="000000"/>
          <w:spacing w:val="0"/>
          <w:sz w:val="21"/>
          <w:szCs w:val="21"/>
        </w:rPr>
      </w:pPr>
      <w:ins w:id="2500" w:author="ws" w:date="2023-02-15T23:24:52Z">
        <w:r>
          <w:rPr>
            <w:rFonts w:hint="default" w:ascii="Open Sans" w:hAnsi="Open Sans" w:eastAsia="Open Sans" w:cs="Open Sans"/>
            <w:i w:val="0"/>
            <w:iCs w:val="0"/>
            <w:caps w:val="0"/>
            <w:color w:val="000000"/>
            <w:spacing w:val="0"/>
            <w:sz w:val="21"/>
            <w:szCs w:val="21"/>
            <w:shd w:val="clear" w:fill="FFFFFF"/>
          </w:rPr>
          <w:t>Donec faucibus, libero at rutrum suscipit, mauris lorem efficitur metus, vel feugiat sapien orci ac leo. Mauris accumsan eros in elit mattis posuere. Nullam ut sagittis erat. Nunc in velit ante. Donec euismod mollis eleifend. Aliquam blandit orci vel lectus mattis, sed congue turpis pulvinar. Pellentesque a purus posuere, laoreet sapien sed, mollis est. Nulla in nunc sed felis sodales viverra eget sit amet velit. Pellentesque venenatis, nulla eu volutpat iaculis, ante sapien dignissim lorem, ut commodo nibh lectus et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01" w:author="ws" w:date="2023-02-15T23:24:52Z"/>
          <w:rFonts w:hint="default" w:ascii="Open Sans" w:hAnsi="Open Sans" w:eastAsia="Open Sans" w:cs="Open Sans"/>
          <w:i w:val="0"/>
          <w:iCs w:val="0"/>
          <w:caps w:val="0"/>
          <w:color w:val="000000"/>
          <w:spacing w:val="0"/>
          <w:sz w:val="21"/>
          <w:szCs w:val="21"/>
        </w:rPr>
      </w:pPr>
      <w:ins w:id="2502" w:author="ws" w:date="2023-02-15T23:24:52Z">
        <w:r>
          <w:rPr>
            <w:rFonts w:hint="default" w:ascii="Open Sans" w:hAnsi="Open Sans" w:eastAsia="Open Sans" w:cs="Open Sans"/>
            <w:i w:val="0"/>
            <w:iCs w:val="0"/>
            <w:caps w:val="0"/>
            <w:color w:val="000000"/>
            <w:spacing w:val="0"/>
            <w:sz w:val="21"/>
            <w:szCs w:val="21"/>
            <w:shd w:val="clear" w:fill="FFFFFF"/>
          </w:rPr>
          <w:t>Etiam eu luctus elit. Nullam porta, ligula non varius semper, magna nunc accumsan lacus, at varius elit nunc congue tellus. Donec tincidunt maximus cursus. Nunc dolor elit, aliquet vel turpis ac, varius dignissim lorem. Phasellus ultrices consectetur magna nec condimentum. Integer vel justo consectetur velit commodo finibus id vel erat. Aliquam eu dolor rhoncus, varius massa et, bibendum tellus. Proin lacinia quis diam congue maximus. Maecenas porta lectus non risus varius porta.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03" w:author="ws" w:date="2023-02-15T23:24:52Z"/>
          <w:rFonts w:hint="default" w:ascii="Open Sans" w:hAnsi="Open Sans" w:eastAsia="Open Sans" w:cs="Open Sans"/>
          <w:i w:val="0"/>
          <w:iCs w:val="0"/>
          <w:caps w:val="0"/>
          <w:color w:val="000000"/>
          <w:spacing w:val="0"/>
          <w:sz w:val="21"/>
          <w:szCs w:val="21"/>
        </w:rPr>
      </w:pPr>
      <w:ins w:id="2504" w:author="ws" w:date="2023-02-15T23:24:52Z">
        <w:r>
          <w:rPr>
            <w:rFonts w:hint="default" w:ascii="Open Sans" w:hAnsi="Open Sans" w:eastAsia="Open Sans" w:cs="Open Sans"/>
            <w:i w:val="0"/>
            <w:iCs w:val="0"/>
            <w:caps w:val="0"/>
            <w:color w:val="000000"/>
            <w:spacing w:val="0"/>
            <w:sz w:val="21"/>
            <w:szCs w:val="21"/>
            <w:shd w:val="clear" w:fill="FFFFFF"/>
          </w:rPr>
          <w:t>Pellentesque habitant morbi tristique senectus et netus et malesuada fames ac turpis egestas. Etiam a egestas purus, placerat imperdiet neque. Quisque sodales eleifend est, eget rhoncus elit ornare vitae. Sed dignissim sem eget convallis luctus. Pellentesque commodo nisi sem, eu semper elit molestie eget. Aenean elementum augue vel odio ornare rutrum. Nulla dapibus maximus erat et ullamcorper. Sed urna massa, convallis id rhoncus non, consequat sed nunc. Phasellus mattis sapien vitae ligula ornare, vitae venenatis ante bibendum.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05" w:author="ws" w:date="2023-02-15T23:24:52Z"/>
          <w:rFonts w:hint="default" w:ascii="Open Sans" w:hAnsi="Open Sans" w:eastAsia="Open Sans" w:cs="Open Sans"/>
          <w:i w:val="0"/>
          <w:iCs w:val="0"/>
          <w:caps w:val="0"/>
          <w:color w:val="000000"/>
          <w:spacing w:val="0"/>
          <w:sz w:val="21"/>
          <w:szCs w:val="21"/>
        </w:rPr>
      </w:pPr>
      <w:ins w:id="2506" w:author="ws" w:date="2023-02-15T23:24:52Z">
        <w:r>
          <w:rPr>
            <w:rFonts w:hint="default" w:ascii="Open Sans" w:hAnsi="Open Sans" w:eastAsia="Open Sans" w:cs="Open Sans"/>
            <w:i w:val="0"/>
            <w:iCs w:val="0"/>
            <w:caps w:val="0"/>
            <w:color w:val="000000"/>
            <w:spacing w:val="0"/>
            <w:sz w:val="21"/>
            <w:szCs w:val="21"/>
            <w:shd w:val="clear" w:fill="FFFFFF"/>
          </w:rPr>
          <w:t>Vestibulum iaculis dui lacus, sit amet finibus ipsum sollicitudin in. Nulla sed sagittis tellus, in gravida lacus. Aenean porttitor leo id metus viverra lacinia. Ut in neque eu erat vulputate sollicitudin ut vel velit. Vestibulum at blandit odio. In id tempus augue. Curabitur iaculis, sem ut faucibus vulputate, urna nisl sodales lectus, vel vulputate turpis augue eget libero. Proin non quam a libero varius mattis. Nullam ac viverra libero, ac euismod purus. Nunc quis felis magna. Nunc feugiat viverra nibh non vulputate. Phasellus nec sapien rhoncus, interdum erat scelerisque, commodo dui. Mauris commodo blandit lorem, in laoreet sem iaculis id. Vestibulum sit amet auctor sapien.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07" w:author="ws" w:date="2023-02-15T23:24:52Z"/>
          <w:rFonts w:hint="default" w:ascii="Open Sans" w:hAnsi="Open Sans" w:eastAsia="Open Sans" w:cs="Open Sans"/>
          <w:i w:val="0"/>
          <w:iCs w:val="0"/>
          <w:caps w:val="0"/>
          <w:color w:val="000000"/>
          <w:spacing w:val="0"/>
          <w:sz w:val="21"/>
          <w:szCs w:val="21"/>
        </w:rPr>
      </w:pPr>
      <w:ins w:id="2508" w:author="ws" w:date="2023-02-15T23:24:52Z">
        <w:r>
          <w:rPr>
            <w:rFonts w:hint="default" w:ascii="Open Sans" w:hAnsi="Open Sans" w:eastAsia="Open Sans" w:cs="Open Sans"/>
            <w:i w:val="0"/>
            <w:iCs w:val="0"/>
            <w:caps w:val="0"/>
            <w:color w:val="000000"/>
            <w:spacing w:val="0"/>
            <w:sz w:val="21"/>
            <w:szCs w:val="21"/>
            <w:shd w:val="clear" w:fill="FFFFFF"/>
          </w:rPr>
          <w:t>Vestibulum lorem nunc, mollis vitae euismod in, auctor a odio. Suspendisse non massa sagittis, hendrerit felis non, imperdiet sem. Sed accumsan bibendum vehicula. Mauris porttitor commodo posuere. Ut vel auctor nibh. Orci varius natoque penatibus et magnis dis parturient montes, nascetur ridiculus mus. Vestibulum vulputate luctus tincidunt. Phasellus euismod blandit turpis. Nullam eu auctor urna, vitae ultrices purus. Lorem ipsum dolor sit amet, consectetur adipiscing elit. Integer dui velit, venenatis at erat a, convallis mattis sem. Aenean facilisis tellus rhoncus lectus rhoncus, ac bibendum libero ornare. Nullam tempor tortor vel enim mattis congue. Donec ac enim commodo, consequat metus id, imperdiet nibh. Vivamus auctor nisl et vestibulum vehicula.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09" w:author="ws" w:date="2023-02-15T23:24:52Z"/>
          <w:rFonts w:hint="default" w:ascii="Open Sans" w:hAnsi="Open Sans" w:eastAsia="Open Sans" w:cs="Open Sans"/>
          <w:i w:val="0"/>
          <w:iCs w:val="0"/>
          <w:caps w:val="0"/>
          <w:color w:val="000000"/>
          <w:spacing w:val="0"/>
          <w:sz w:val="21"/>
          <w:szCs w:val="21"/>
        </w:rPr>
      </w:pPr>
      <w:ins w:id="2510" w:author="ws" w:date="2023-02-15T23:24:52Z">
        <w:r>
          <w:rPr>
            <w:rFonts w:hint="default" w:ascii="Open Sans" w:hAnsi="Open Sans" w:eastAsia="Open Sans" w:cs="Open Sans"/>
            <w:i w:val="0"/>
            <w:iCs w:val="0"/>
            <w:caps w:val="0"/>
            <w:color w:val="000000"/>
            <w:spacing w:val="0"/>
            <w:sz w:val="21"/>
            <w:szCs w:val="21"/>
            <w:shd w:val="clear" w:fill="FFFFFF"/>
          </w:rPr>
          <w:t>Morbi lorem sapien, egestas vitae nulla sed, laoreet commodo ante. Donec convallis sollicitudin condimentum. In tellus dolor, hendrerit eu ligula id, pretium gravida nisl. Duis vehicula erat vitae iaculis congue. Curabitur eu lectus ut elit sagittis dictum. Duis finibus magna tincidunt leo tincidunt, et facilisis metus facilisis. Nunc nec cursus neque. Aenean ac lorem orci. Nulla facilisi. Proin egestas, ipsum nec accumsan scelerisque, quam dui tincidunt nunc, ac fringilla ipsum justo aliquam dolor.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11" w:author="ws" w:date="2023-02-15T23:24:52Z"/>
          <w:rFonts w:hint="default" w:ascii="Open Sans" w:hAnsi="Open Sans" w:eastAsia="Open Sans" w:cs="Open Sans"/>
          <w:i w:val="0"/>
          <w:iCs w:val="0"/>
          <w:caps w:val="0"/>
          <w:color w:val="000000"/>
          <w:spacing w:val="0"/>
          <w:sz w:val="21"/>
          <w:szCs w:val="21"/>
        </w:rPr>
      </w:pPr>
      <w:ins w:id="2512" w:author="ws" w:date="2023-02-15T23:24:52Z">
        <w:r>
          <w:rPr>
            <w:rFonts w:hint="default" w:ascii="Open Sans" w:hAnsi="Open Sans" w:eastAsia="Open Sans" w:cs="Open Sans"/>
            <w:i w:val="0"/>
            <w:iCs w:val="0"/>
            <w:caps w:val="0"/>
            <w:color w:val="000000"/>
            <w:spacing w:val="0"/>
            <w:sz w:val="21"/>
            <w:szCs w:val="21"/>
            <w:shd w:val="clear" w:fill="FFFFFF"/>
          </w:rPr>
          <w:t>Proin dictum aliquet leo, ut lacinia neque malesuada non. Fusce eget arcu sit amet dolor eleifend efficitur. Ut eu turpis convallis, cursus diam nec, scelerisque nisl. Donec id fringilla magna. Morbi tristique feugiat quam, quis posuere purus ultricies non. Quisque vehicula nunc vitae nulla aliquet tempus. Pellentesque ut pulvinar dolor, in blandit leo. Ut mattis purus magna, vitae posuere neque maximus nec. Ut congue, metus ut bibendum malesuada, ipsum ante tincidunt nibh, et accumsan nisi massa id enim.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13" w:author="ws" w:date="2023-02-15T23:24:52Z"/>
          <w:rFonts w:hint="default" w:ascii="Open Sans" w:hAnsi="Open Sans" w:eastAsia="Open Sans" w:cs="Open Sans"/>
          <w:i w:val="0"/>
          <w:iCs w:val="0"/>
          <w:caps w:val="0"/>
          <w:color w:val="000000"/>
          <w:spacing w:val="0"/>
          <w:sz w:val="21"/>
          <w:szCs w:val="21"/>
        </w:rPr>
      </w:pPr>
      <w:ins w:id="2514" w:author="ws" w:date="2023-02-15T23:24:52Z">
        <w:r>
          <w:rPr>
            <w:rFonts w:hint="default" w:ascii="Open Sans" w:hAnsi="Open Sans" w:eastAsia="Open Sans" w:cs="Open Sans"/>
            <w:i w:val="0"/>
            <w:iCs w:val="0"/>
            <w:caps w:val="0"/>
            <w:color w:val="000000"/>
            <w:spacing w:val="0"/>
            <w:sz w:val="21"/>
            <w:szCs w:val="21"/>
            <w:shd w:val="clear" w:fill="FFFFFF"/>
          </w:rPr>
          <w:t>Suspendisse eget risus vel odio iaculis convallis. Suspendisse diam tellus, malesuada sit amet ultrices dignissim, maximus sed dui. Quisque facilisis diam at posuere ultricies. Phasellus a nulla semper, mattis tortor non, mollis nisl. Nunc eget enim dignissim, eleifend lacus porta, tempus ligula. Sed id diam tincidunt, porta ex nec, maximus lorem. Nullam ullamcorper urna nec diam ultrices, fermentum tincidunt lectus ultricies. Fusce nec leo tincidunt, dignissim elit at, lacinia odio. Aliquam pulvinar neque a dui luctus, quis molestie sapien convallis. Suspendisse ex metus, placerat sed urna ac, interdum dignissim augue. Mauris facilisis dui elit, ac maximus risus tristique vitae. Integer aliquam ante quis tempor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15" w:author="ws" w:date="2023-02-15T23:24:52Z"/>
          <w:rFonts w:hint="default" w:ascii="Open Sans" w:hAnsi="Open Sans" w:eastAsia="Open Sans" w:cs="Open Sans"/>
          <w:i w:val="0"/>
          <w:iCs w:val="0"/>
          <w:caps w:val="0"/>
          <w:color w:val="000000"/>
          <w:spacing w:val="0"/>
          <w:sz w:val="21"/>
          <w:szCs w:val="21"/>
        </w:rPr>
      </w:pPr>
      <w:ins w:id="2516" w:author="ws" w:date="2023-02-15T23:24:52Z">
        <w:r>
          <w:rPr>
            <w:rFonts w:hint="default" w:ascii="Open Sans" w:hAnsi="Open Sans" w:eastAsia="Open Sans" w:cs="Open Sans"/>
            <w:i w:val="0"/>
            <w:iCs w:val="0"/>
            <w:caps w:val="0"/>
            <w:color w:val="000000"/>
            <w:spacing w:val="0"/>
            <w:sz w:val="21"/>
            <w:szCs w:val="21"/>
            <w:shd w:val="clear" w:fill="FFFFFF"/>
          </w:rPr>
          <w:t>Morbi consequat leo metus, eget blandit urna laoreet sit amet. Duis euismod magna ligula, non pharetra dui pellentesque sed. Fusce non massa elementum, lacinia dolor vitae, blandit elit. Maecenas egestas justo ut felis venenatis consequat. Nunc in dolor vitae nunc ornare vulputate eu vitae diam. Etiam faucibus, tortor sit amet aliquam elementum, diam metus imperdiet lacus, id pulvinar velit leo non augue. Nulla accumsan porta imperdiet. Vestibulum dolor ante, interdum sit amet mollis eu, hendrerit sit amet mauris. Suspendisse cursus accumsan efficitur. Morbi non egestas nulla. Etiam quis nisi varius, dictum libero quis, posuere nunc. Quisque iaculis consectetur sollicitudin. Pellentesque pellentesque mollis est, in rhoncus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17" w:author="ws" w:date="2023-02-15T23:24:52Z"/>
          <w:rFonts w:hint="default" w:ascii="Open Sans" w:hAnsi="Open Sans" w:eastAsia="Open Sans" w:cs="Open Sans"/>
          <w:i w:val="0"/>
          <w:iCs w:val="0"/>
          <w:caps w:val="0"/>
          <w:color w:val="000000"/>
          <w:spacing w:val="0"/>
          <w:sz w:val="21"/>
          <w:szCs w:val="21"/>
        </w:rPr>
      </w:pPr>
      <w:ins w:id="2518" w:author="ws" w:date="2023-02-15T23:24:52Z">
        <w:r>
          <w:rPr>
            <w:rFonts w:hint="default" w:ascii="Open Sans" w:hAnsi="Open Sans" w:eastAsia="Open Sans" w:cs="Open Sans"/>
            <w:i w:val="0"/>
            <w:iCs w:val="0"/>
            <w:caps w:val="0"/>
            <w:color w:val="000000"/>
            <w:spacing w:val="0"/>
            <w:sz w:val="21"/>
            <w:szCs w:val="21"/>
            <w:shd w:val="clear" w:fill="FFFFFF"/>
          </w:rPr>
          <w:t>Cras ut ultricies tortor, sed pretium nibh. Ut congue rhoncus tincidunt. Maecenas et facilisis ipsum. Praesent et arcu in erat interdum aliquet eu porttitor metus. Nullam quis leo in sapien sollicitudin posuere dapibus vitae mi. Vivamus lobortis tortor sed est tincidunt tempus. Maecenas convallis luctus velit, at consequat eros convallis a. Nam mattis tristique dui ac tincidunt. Praesent congue, libero non aliquet viverra, tortor ipsum tristique magna, ac viverra mauris diam quis ligula. Proin sed fringilla enim, a eleifend sapien. Suspendisse aliquam nibh in pulvinar volutpat.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19" w:author="ws" w:date="2023-02-15T23:24:52Z"/>
          <w:rFonts w:hint="default" w:ascii="Open Sans" w:hAnsi="Open Sans" w:eastAsia="Open Sans" w:cs="Open Sans"/>
          <w:i w:val="0"/>
          <w:iCs w:val="0"/>
          <w:caps w:val="0"/>
          <w:color w:val="000000"/>
          <w:spacing w:val="0"/>
          <w:sz w:val="21"/>
          <w:szCs w:val="21"/>
        </w:rPr>
      </w:pPr>
      <w:ins w:id="2520" w:author="ws" w:date="2023-02-15T23:24:52Z">
        <w:r>
          <w:rPr>
            <w:rFonts w:hint="default" w:ascii="Open Sans" w:hAnsi="Open Sans" w:eastAsia="Open Sans" w:cs="Open Sans"/>
            <w:i w:val="0"/>
            <w:iCs w:val="0"/>
            <w:caps w:val="0"/>
            <w:color w:val="000000"/>
            <w:spacing w:val="0"/>
            <w:sz w:val="21"/>
            <w:szCs w:val="21"/>
            <w:shd w:val="clear" w:fill="FFFFFF"/>
          </w:rPr>
          <w:t>Nulla eu euismod neque. Vestibulum faucibus tempor odio in mattis. Nam maximus tempor tincidunt. Nulla iaculis diam at ligula ornare, non volutpat quam consectetur. Nulla tristique, odio in commodo dapibus, nisl sapien pharetra tortor, sit amet porta odio ipsum sed est. Proin mollis magna vel dolor ullamcorper rhoncus. Maecenas hendrerit id nibh in sodales. Quisque eleifend dolor id purus varius, in cursus lorem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21" w:author="ws" w:date="2023-02-15T23:24:52Z"/>
          <w:rFonts w:hint="default" w:ascii="Open Sans" w:hAnsi="Open Sans" w:eastAsia="Open Sans" w:cs="Open Sans"/>
          <w:i w:val="0"/>
          <w:iCs w:val="0"/>
          <w:caps w:val="0"/>
          <w:color w:val="000000"/>
          <w:spacing w:val="0"/>
          <w:sz w:val="21"/>
          <w:szCs w:val="21"/>
        </w:rPr>
      </w:pPr>
      <w:ins w:id="2522" w:author="ws" w:date="2023-02-15T23:24:52Z">
        <w:r>
          <w:rPr>
            <w:rFonts w:hint="default" w:ascii="Open Sans" w:hAnsi="Open Sans" w:eastAsia="Open Sans" w:cs="Open Sans"/>
            <w:i w:val="0"/>
            <w:iCs w:val="0"/>
            <w:caps w:val="0"/>
            <w:color w:val="000000"/>
            <w:spacing w:val="0"/>
            <w:sz w:val="21"/>
            <w:szCs w:val="21"/>
            <w:shd w:val="clear" w:fill="FFFFFF"/>
          </w:rPr>
          <w:t>Donec sit amet tellus sem. Donec eget faucibus libero, eget malesuada purus. Sed pharetra aliquam ex, vitae viverra purus suscipit vel. Maecenas ultrices urna eu lorem convallis, ut ultrices massa posuere. Nam dictum venenatis lacus tincidunt ornare. Donec cursus sem in enim feugiat rhoncus. Sed sapien est, iaculis id ultricies sit amet, consequat nec sem. Aenean et ipsum quis eros pharetra volutpat. Etiam eleifend tincidunt congue. Vestibulum ullamcorper velit et nisl congue, ac varius velit convallis. Nullam id lobortis libero. Suspendisse vel massa ut dui euismod eleifend pulvinar et velit. Duis ut augue a urna tincidunt congue sit amet ut sem.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23" w:author="ws" w:date="2023-02-15T23:24:52Z"/>
          <w:rFonts w:hint="default" w:ascii="Open Sans" w:hAnsi="Open Sans" w:eastAsia="Open Sans" w:cs="Open Sans"/>
          <w:i w:val="0"/>
          <w:iCs w:val="0"/>
          <w:caps w:val="0"/>
          <w:color w:val="000000"/>
          <w:spacing w:val="0"/>
          <w:sz w:val="21"/>
          <w:szCs w:val="21"/>
        </w:rPr>
      </w:pPr>
      <w:ins w:id="2524" w:author="ws" w:date="2023-02-15T23:24:52Z">
        <w:r>
          <w:rPr>
            <w:rFonts w:hint="default" w:ascii="Open Sans" w:hAnsi="Open Sans" w:eastAsia="Open Sans" w:cs="Open Sans"/>
            <w:i w:val="0"/>
            <w:iCs w:val="0"/>
            <w:caps w:val="0"/>
            <w:color w:val="000000"/>
            <w:spacing w:val="0"/>
            <w:sz w:val="21"/>
            <w:szCs w:val="21"/>
            <w:shd w:val="clear" w:fill="FFFFFF"/>
          </w:rPr>
          <w:t>Morbi eu est nulla. Quisque nibh enim, venenatis quis nibh ac, tempor blandit enim. Mauris eu sapien elementum, vehicula diam fringilla, condimentum metus. Suspendisse mi elit, tempor vel metus ut, interdum porttitor lacus. Morbi finibus felis quis ex faucibus, in vehicula nunc ornare. Nunc maximus sagittis tortor, nec faucibus nibh luctus euismod. Aenean auctor ex eu pulvinar dignissim. Sed dignissim justo vel nibh laoreet, quis dignissim ante auctor. Vestibulum tristique nulla libero, eu condimentum lacus vulputate id. Nam sed ligula elementum mi fermentum ultrices. Donec egestas mattis lorem ac molestie. Quisque ornare justo vitae convallis sagittis. Nullam facilisis bibendum odio, quis consectetur massa porta id. Praesent rutrum iaculis mi a fringilla. Sed eget est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25" w:author="ws" w:date="2023-02-15T23:24:52Z"/>
          <w:rFonts w:hint="default" w:ascii="Open Sans" w:hAnsi="Open Sans" w:eastAsia="Open Sans" w:cs="Open Sans"/>
          <w:i w:val="0"/>
          <w:iCs w:val="0"/>
          <w:caps w:val="0"/>
          <w:color w:val="000000"/>
          <w:spacing w:val="0"/>
          <w:sz w:val="21"/>
          <w:szCs w:val="21"/>
        </w:rPr>
      </w:pPr>
      <w:ins w:id="2526" w:author="ws" w:date="2023-02-15T23:24:52Z">
        <w:r>
          <w:rPr>
            <w:rFonts w:hint="default" w:ascii="Open Sans" w:hAnsi="Open Sans" w:eastAsia="Open Sans" w:cs="Open Sans"/>
            <w:i w:val="0"/>
            <w:iCs w:val="0"/>
            <w:caps w:val="0"/>
            <w:color w:val="000000"/>
            <w:spacing w:val="0"/>
            <w:sz w:val="21"/>
            <w:szCs w:val="21"/>
            <w:shd w:val="clear" w:fill="FFFFFF"/>
          </w:rPr>
          <w:t>Ut lacinia purus at ligula laoreet, imperdiet porta ante pulvinar. Nulla sagittis nulla et sapien rutrum rutrum. Ut id dui quam. Suspendisse facilisis, neque a scelerisque lobortis, ex turpis eleifend nibh, sit amet blandit mi elit eu lorem. Praesent quis convallis nulla, sed hendrerit lacus. Morbi tortor magna, imperdiet non nibh in, viverra accumsan nulla. Donec nec commodo tortor, nec varius risus. Donec vel condimentum dui. Curabitur augue augue, vulputate a velit id, ullamcorper dapibus ante. Nam eu nunc a massa accumsan consequat. Aliquam eu tempor arcu. Donec feugiat libero quis massa porta facilisis. Ut varius, sapien eget scelerisque fermentum, purus orci suscipit velit, ac sagittis sem nunc et enim. Nam viverra non dui ac ultricies. Nullam ut nulla nunc. Etiam vel convallis mauris, et lobortis diam.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27" w:author="ws" w:date="2023-02-15T23:24:52Z"/>
          <w:rFonts w:hint="default" w:ascii="Open Sans" w:hAnsi="Open Sans" w:eastAsia="Open Sans" w:cs="Open Sans"/>
          <w:i w:val="0"/>
          <w:iCs w:val="0"/>
          <w:caps w:val="0"/>
          <w:color w:val="000000"/>
          <w:spacing w:val="0"/>
          <w:sz w:val="21"/>
          <w:szCs w:val="21"/>
        </w:rPr>
      </w:pPr>
      <w:ins w:id="2528" w:author="ws" w:date="2023-02-15T23:24:52Z">
        <w:r>
          <w:rPr>
            <w:rFonts w:hint="default" w:ascii="Open Sans" w:hAnsi="Open Sans" w:eastAsia="Open Sans" w:cs="Open Sans"/>
            <w:i w:val="0"/>
            <w:iCs w:val="0"/>
            <w:caps w:val="0"/>
            <w:color w:val="000000"/>
            <w:spacing w:val="0"/>
            <w:sz w:val="21"/>
            <w:szCs w:val="21"/>
            <w:shd w:val="clear" w:fill="FFFFFF"/>
          </w:rPr>
          <w:t>Etiam nec laoreet lectus. Donec at ultricies lectus. Nunc mattis sollicitudin tellus sed vehicula. Duis varius scelerisque vulputate. Sed bibendum convallis lacinia. Vestibulum nibh neque, tincidunt ac gravida id, accumsan vitae nunc. Maecenas sed lectus at est ullamcorper dignissim. Etiam ac gravida nisi. Aliquam elementum sollicitudin tristique. Cras varius metus lorem, at rutrum nunc ullamcorper a. Suspendisse efficitur diam odio, vel semper lorem vestibulum nec.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29" w:author="ws" w:date="2023-02-15T23:24:52Z"/>
          <w:rFonts w:hint="default" w:ascii="Open Sans" w:hAnsi="Open Sans" w:eastAsia="Open Sans" w:cs="Open Sans"/>
          <w:i w:val="0"/>
          <w:iCs w:val="0"/>
          <w:caps w:val="0"/>
          <w:color w:val="000000"/>
          <w:spacing w:val="0"/>
          <w:sz w:val="21"/>
          <w:szCs w:val="21"/>
        </w:rPr>
      </w:pPr>
      <w:ins w:id="2530" w:author="ws" w:date="2023-02-15T23:24:52Z">
        <w:r>
          <w:rPr>
            <w:rFonts w:hint="default" w:ascii="Open Sans" w:hAnsi="Open Sans" w:eastAsia="Open Sans" w:cs="Open Sans"/>
            <w:i w:val="0"/>
            <w:iCs w:val="0"/>
            <w:caps w:val="0"/>
            <w:color w:val="000000"/>
            <w:spacing w:val="0"/>
            <w:sz w:val="21"/>
            <w:szCs w:val="21"/>
            <w:shd w:val="clear" w:fill="FFFFFF"/>
          </w:rPr>
          <w:t>Sed dolor urna, vestibulum at pretium ut, condimentum faucibus massa. Mauris varius erat massa, et tincidunt nunc porttitor ut. Nam sollicitudin nisi tortor, a gravida turpis ultricies quis. In eget nisi tristique, bibendum lorem et, lobortis elit. Phasellus volutpat odio ac egestas sollicitudin. Praesent tortor ex, facilisis at est eu, pulvinar dignissim nisi. Sed in pulvinar ligula, sit amet imperdiet ex. Morbi nisi enim, malesuada ultrices vestibulum quis, varius vel massa. Maecenas diam dolor, congue eget nisl sed, sagittis fermentum neque. Vivamus scelerisque felis id commodo cursus. Nullam molestie, diam et bibendum consectetur, est arcu congue ipsum, eu convallis metus sapien nec dui. Morbi ultricies at velit quis bibendum. Etiam eleifend tincidunt rutrum.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31" w:author="ws" w:date="2023-02-15T23:24:52Z"/>
          <w:rFonts w:hint="default" w:ascii="Open Sans" w:hAnsi="Open Sans" w:eastAsia="Open Sans" w:cs="Open Sans"/>
          <w:i w:val="0"/>
          <w:iCs w:val="0"/>
          <w:caps w:val="0"/>
          <w:color w:val="000000"/>
          <w:spacing w:val="0"/>
          <w:sz w:val="21"/>
          <w:szCs w:val="21"/>
        </w:rPr>
      </w:pPr>
      <w:ins w:id="2532" w:author="ws" w:date="2023-02-15T23:24:52Z">
        <w:r>
          <w:rPr>
            <w:rFonts w:hint="default" w:ascii="Open Sans" w:hAnsi="Open Sans" w:eastAsia="Open Sans" w:cs="Open Sans"/>
            <w:i w:val="0"/>
            <w:iCs w:val="0"/>
            <w:caps w:val="0"/>
            <w:color w:val="000000"/>
            <w:spacing w:val="0"/>
            <w:sz w:val="21"/>
            <w:szCs w:val="21"/>
            <w:shd w:val="clear" w:fill="FFFFFF"/>
          </w:rPr>
          <w:t>Vestibulum eget fermentum nibh, a suscipit turpis. Phasellus in varius turpis, non mattis mi. Donec placerat blandit velit, non vehicula orci venenatis non. Suspendisse urna dolor, viverra ac interdum et, ultricies efficitur nunc. Duis tincidunt elementum volutpat. Sed in neque lacus. Vestibulum pretium elementum est id posuere. In rhoncus elit et urna ultrices, iaculis eleifend ante interdum. Sed elementum hendrerit mollis. Etiam malesuada massa ligula, nec bibendum eros tincidunt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33" w:author="ws" w:date="2023-02-15T23:24:52Z"/>
          <w:rFonts w:hint="default" w:ascii="Open Sans" w:hAnsi="Open Sans" w:eastAsia="Open Sans" w:cs="Open Sans"/>
          <w:i w:val="0"/>
          <w:iCs w:val="0"/>
          <w:caps w:val="0"/>
          <w:color w:val="000000"/>
          <w:spacing w:val="0"/>
          <w:sz w:val="21"/>
          <w:szCs w:val="21"/>
        </w:rPr>
      </w:pPr>
      <w:ins w:id="2534" w:author="ws" w:date="2023-02-15T23:24:52Z">
        <w:r>
          <w:rPr>
            <w:rFonts w:hint="default" w:ascii="Open Sans" w:hAnsi="Open Sans" w:eastAsia="Open Sans" w:cs="Open Sans"/>
            <w:i w:val="0"/>
            <w:iCs w:val="0"/>
            <w:caps w:val="0"/>
            <w:color w:val="000000"/>
            <w:spacing w:val="0"/>
            <w:sz w:val="21"/>
            <w:szCs w:val="21"/>
            <w:shd w:val="clear" w:fill="FFFFFF"/>
          </w:rPr>
          <w:t>Fusce luctus mi nisi, et sodales dolor iaculis quis. Nulla sodales iaculis tempus. Morbi vel ante tempus purus dapibus varius. Suspendisse id semper lorem. Cras non interdum ligula. Integer sed auctor lectus. Nulla imperdiet ante eros, vel consequat elit ornare id. Nullam quis volutpat lorem, id pulvinar sapien. Duis non nunc enim. Morbi eu tincidunt enim. Praesent condimentum enim porta fermentum rhoncus. Phasellus ultrices varius aliquam. Quisque dictum semper magna eget dictum. Ut cursus nibh dictum felis mollis rhoncus. Ut faucibus convallis ultricies. Vivamus et mi eu sapien gravida fermentum.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35" w:author="ws" w:date="2023-02-15T23:24:52Z"/>
          <w:rFonts w:hint="default" w:ascii="Open Sans" w:hAnsi="Open Sans" w:eastAsia="Open Sans" w:cs="Open Sans"/>
          <w:i w:val="0"/>
          <w:iCs w:val="0"/>
          <w:caps w:val="0"/>
          <w:color w:val="000000"/>
          <w:spacing w:val="0"/>
          <w:sz w:val="21"/>
          <w:szCs w:val="21"/>
        </w:rPr>
      </w:pPr>
      <w:ins w:id="2536" w:author="ws" w:date="2023-02-15T23:24:52Z">
        <w:r>
          <w:rPr>
            <w:rFonts w:hint="default" w:ascii="Open Sans" w:hAnsi="Open Sans" w:eastAsia="Open Sans" w:cs="Open Sans"/>
            <w:i w:val="0"/>
            <w:iCs w:val="0"/>
            <w:caps w:val="0"/>
            <w:color w:val="000000"/>
            <w:spacing w:val="0"/>
            <w:sz w:val="21"/>
            <w:szCs w:val="21"/>
            <w:shd w:val="clear" w:fill="FFFFFF"/>
          </w:rPr>
          <w:t>Vivamus blandit varius semper. Integer nec vulputate arcu. Donec quis semper magna, nec imperdiet nulla. Donec sagittis eleifend mauris a consectetur. Pellentesque cursus pharetra lacinia. Ut in sem suscipit, tristique massa non, maximus elit. Cras cursus ornare gravida. Suspendisse ultrices non turpis eu convallis. Nunc magna orci, vestibulum mattis elit eget, vulputate venenatis nunc.</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37" w:author="ws" w:date="2023-02-15T23:24:52Z"/>
          <w:rFonts w:hint="default" w:ascii="Open Sans" w:hAnsi="Open Sans" w:eastAsia="Open Sans" w:cs="Open Sans"/>
          <w:i w:val="0"/>
          <w:iCs w:val="0"/>
          <w:caps w:val="0"/>
          <w:color w:val="000000"/>
          <w:spacing w:val="0"/>
          <w:sz w:val="21"/>
          <w:szCs w:val="21"/>
        </w:rPr>
      </w:pPr>
      <w:ins w:id="2538" w:author="ws" w:date="2023-02-15T23:24:52Z">
        <w:r>
          <w:rPr>
            <w:rFonts w:hint="default" w:ascii="Open Sans" w:hAnsi="Open Sans" w:eastAsia="Open Sans" w:cs="Open Sans"/>
            <w:i w:val="0"/>
            <w:iCs w:val="0"/>
            <w:caps w:val="0"/>
            <w:color w:val="000000"/>
            <w:spacing w:val="0"/>
            <w:sz w:val="21"/>
            <w:szCs w:val="21"/>
            <w:shd w:val="clear" w:fill="FFFFFF"/>
          </w:rPr>
          <w:t>In eu hendrerit eros. Quisque ante nulla, pulvinar euismod elit ut, ultricies luctus elit. Ut sodales lorem tempus dolor dictum convallis ac sit amet elit. Curabitur viverra elementum facilisis. Pellentesque sagittis, purus eget placerat cursus, lectus nisl eleifend turpis, a tristique nibh metus ac ipsum. Aenean id tempor lacus, eget luctus turpis. Quisque consectetur tortor ante, vel mattis nunc luctus elementum. Proin sollicitudin sem vel lorem maximus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39" w:author="ws" w:date="2023-02-15T23:24:52Z"/>
          <w:rFonts w:hint="default" w:ascii="Open Sans" w:hAnsi="Open Sans" w:eastAsia="Open Sans" w:cs="Open Sans"/>
          <w:i w:val="0"/>
          <w:iCs w:val="0"/>
          <w:caps w:val="0"/>
          <w:color w:val="000000"/>
          <w:spacing w:val="0"/>
          <w:sz w:val="21"/>
          <w:szCs w:val="21"/>
        </w:rPr>
      </w:pPr>
      <w:ins w:id="2540" w:author="ws" w:date="2023-02-15T23:24:52Z">
        <w:r>
          <w:rPr>
            <w:rFonts w:hint="default" w:ascii="Open Sans" w:hAnsi="Open Sans" w:eastAsia="Open Sans" w:cs="Open Sans"/>
            <w:i w:val="0"/>
            <w:iCs w:val="0"/>
            <w:caps w:val="0"/>
            <w:color w:val="000000"/>
            <w:spacing w:val="0"/>
            <w:sz w:val="21"/>
            <w:szCs w:val="21"/>
            <w:shd w:val="clear" w:fill="FFFFFF"/>
          </w:rPr>
          <w:t>Pellentesque quis placerat urna. Fusce dolor ante, iaculis et luctus id, hendrerit ut libero. Fusce mattis neque augue, vel laoreet nunc faucibus sed. Sed finibus mi at magna elementum, a dapibus erat suscipit. Proin interdum tincidunt leo, eu posuere leo finibus eget. Aliquam facilisis sodales eros, non auctor nisl auctor suscipit. Aliquam condimentum felis at nisi accumsan imperdiet.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41" w:author="ws" w:date="2023-02-15T23:24:52Z"/>
          <w:rFonts w:hint="default" w:ascii="Open Sans" w:hAnsi="Open Sans" w:eastAsia="Open Sans" w:cs="Open Sans"/>
          <w:i w:val="0"/>
          <w:iCs w:val="0"/>
          <w:caps w:val="0"/>
          <w:color w:val="000000"/>
          <w:spacing w:val="0"/>
          <w:sz w:val="21"/>
          <w:szCs w:val="21"/>
        </w:rPr>
      </w:pPr>
      <w:ins w:id="2542" w:author="ws" w:date="2023-02-15T23:24:52Z">
        <w:r>
          <w:rPr>
            <w:rFonts w:hint="default" w:ascii="Open Sans" w:hAnsi="Open Sans" w:eastAsia="Open Sans" w:cs="Open Sans"/>
            <w:i w:val="0"/>
            <w:iCs w:val="0"/>
            <w:caps w:val="0"/>
            <w:color w:val="000000"/>
            <w:spacing w:val="0"/>
            <w:sz w:val="21"/>
            <w:szCs w:val="21"/>
            <w:shd w:val="clear" w:fill="FFFFFF"/>
          </w:rPr>
          <w:t>Duis varius vulputate odio, non semper ante mattis placerat. Nullam tortor metus, vehicula id tempus ut, pharetra quis leo. Vivamus tincidunt venenatis nulla sit amet ornare. Donec felis ligula, ultrices vitae lectus eu, varius euismod elit. Duis vel sagittis erat, at fermentum justo. Aliquam finibus libero quis dolor laoreet eleifend. Integer fermentum, nisi vitae lobortis tincidunt, elit diam pellentesque nunc, ac commodo elit augue eget metus.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43" w:author="ws" w:date="2023-02-15T23:24:52Z"/>
          <w:rFonts w:hint="default" w:ascii="Open Sans" w:hAnsi="Open Sans" w:eastAsia="Open Sans" w:cs="Open Sans"/>
          <w:i w:val="0"/>
          <w:iCs w:val="0"/>
          <w:caps w:val="0"/>
          <w:color w:val="000000"/>
          <w:spacing w:val="0"/>
          <w:sz w:val="21"/>
          <w:szCs w:val="21"/>
        </w:rPr>
      </w:pPr>
      <w:ins w:id="2544" w:author="ws" w:date="2023-02-15T23:24:52Z">
        <w:r>
          <w:rPr>
            <w:rFonts w:hint="default" w:ascii="Open Sans" w:hAnsi="Open Sans" w:eastAsia="Open Sans" w:cs="Open Sans"/>
            <w:i w:val="0"/>
            <w:iCs w:val="0"/>
            <w:caps w:val="0"/>
            <w:color w:val="000000"/>
            <w:spacing w:val="0"/>
            <w:sz w:val="21"/>
            <w:szCs w:val="21"/>
            <w:shd w:val="clear" w:fill="FFFFFF"/>
          </w:rPr>
          <w:t>Duis semper, arcu auctor imperdiet dignissim, neque tortor commodo dolor, vel tempus nisi massa et libero. In congue eros ut nulla pharetra blandit. Vestibulum et mi porta, lobortis leo non, efficitur massa. Etiam venenatis iaculis leo id rutrum. Duis consectetur pellentesque mauris ornare mollis. Integer vulputate vitae purus non cursus. Nam nisl metus, dictum a nisl eget, accumsan venenatis nisl. Nunc at libero vel lectus auctor scelerisque eget in turpis. Duis convallis viverra ex et tincidunt. Praesent risus diam, laoreet et augue at, vulputate feugiat dui. Proin eget sollicitudin tortor. Nulla sagittis lectus sed erat luctus ullamcorper. Cras sit amet volutpat justo. Nullam ac mauris vitae erat consequat sollicitudin.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45" w:author="ws" w:date="2023-02-15T23:24:52Z"/>
          <w:rFonts w:hint="default" w:ascii="Open Sans" w:hAnsi="Open Sans" w:eastAsia="Open Sans" w:cs="Open Sans"/>
          <w:i w:val="0"/>
          <w:iCs w:val="0"/>
          <w:caps w:val="0"/>
          <w:color w:val="000000"/>
          <w:spacing w:val="0"/>
          <w:sz w:val="21"/>
          <w:szCs w:val="21"/>
        </w:rPr>
      </w:pPr>
      <w:ins w:id="2546" w:author="ws" w:date="2023-02-15T23:24:52Z">
        <w:r>
          <w:rPr>
            <w:rFonts w:hint="default" w:ascii="Open Sans" w:hAnsi="Open Sans" w:eastAsia="Open Sans" w:cs="Open Sans"/>
            <w:i w:val="0"/>
            <w:iCs w:val="0"/>
            <w:caps w:val="0"/>
            <w:color w:val="000000"/>
            <w:spacing w:val="0"/>
            <w:sz w:val="21"/>
            <w:szCs w:val="21"/>
            <w:shd w:val="clear" w:fill="FFFFFF"/>
          </w:rPr>
          <w:t>Sed id porttitor turpis, et feugiat quam. Suspendisse lectus augue, laoreet commodo tristique sit amet, semper ac ligula. Curabitur elementum venenatis velit sit amet rhoncus. Sed dolor felis, consectetur ut metus sit amet, fermentum consequat elit. Aliquam sit amet risus consectetur, eleifend tellus quis, rutrum libero. Sed quis lectus lectus. Praesent ipsum velit, pretium ut vulputate et, finibus iaculis eros. Vivamus volutpat diam gravida dui tempor suscipit. Duis nec lacus commodo, suscipit ligula eu, commodo sapien. Duis nec vestibulum elit, mattis molestie libero.</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47" w:author="ws" w:date="2023-02-15T23:24:52Z"/>
          <w:rFonts w:hint="default" w:ascii="Open Sans" w:hAnsi="Open Sans" w:eastAsia="Open Sans" w:cs="Open Sans"/>
          <w:i w:val="0"/>
          <w:iCs w:val="0"/>
          <w:caps w:val="0"/>
          <w:color w:val="000000"/>
          <w:spacing w:val="0"/>
          <w:sz w:val="21"/>
          <w:szCs w:val="21"/>
        </w:rPr>
      </w:pPr>
      <w:ins w:id="2548" w:author="ws" w:date="2023-02-15T23:24:52Z">
        <w:r>
          <w:rPr>
            <w:rFonts w:hint="default" w:ascii="Open Sans" w:hAnsi="Open Sans" w:eastAsia="Open Sans" w:cs="Open Sans"/>
            <w:i w:val="0"/>
            <w:iCs w:val="0"/>
            <w:caps w:val="0"/>
            <w:color w:val="000000"/>
            <w:spacing w:val="0"/>
            <w:sz w:val="21"/>
            <w:szCs w:val="21"/>
            <w:shd w:val="clear" w:fill="FFFFFF"/>
          </w:rPr>
          <w:t>Sed in molestie ipsum. Vestibulum lacinia blandit leo, et facilisis lorem auctor ornare. In augue metus, cursus a bibendum a, ornare vitae urna. Aenean facilisis tincidunt nisl. Vestibulum ante ipsum primis in faucibus orci luctus et ultrices posuere cubilia curae; Praesent quis magna at lectus eleifend viverra. Quisque pretium felis at vestibulum hendrerit. Aenean sagittis fermentum mollis. Ut convallis et nisi sit amet egestas. Suspendisse vel nunc ut augue pharetra efficitur lobortis in dolor. Morbi posuere nisi nisl, et consequat dui hendrerit id. Quisque vel elementum ipsum. Proin interdum, mi quis euismod vehicula, lacus enim luctus ex, vel maximus velit augue non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49" w:author="ws" w:date="2023-02-15T23:24:52Z"/>
          <w:rFonts w:hint="default" w:ascii="Open Sans" w:hAnsi="Open Sans" w:eastAsia="Open Sans" w:cs="Open Sans"/>
          <w:i w:val="0"/>
          <w:iCs w:val="0"/>
          <w:caps w:val="0"/>
          <w:color w:val="000000"/>
          <w:spacing w:val="0"/>
          <w:sz w:val="21"/>
          <w:szCs w:val="21"/>
        </w:rPr>
      </w:pPr>
      <w:ins w:id="2550" w:author="ws" w:date="2023-02-15T23:24:52Z">
        <w:r>
          <w:rPr>
            <w:rFonts w:hint="default" w:ascii="Open Sans" w:hAnsi="Open Sans" w:eastAsia="Open Sans" w:cs="Open Sans"/>
            <w:i w:val="0"/>
            <w:iCs w:val="0"/>
            <w:caps w:val="0"/>
            <w:color w:val="000000"/>
            <w:spacing w:val="0"/>
            <w:sz w:val="21"/>
            <w:szCs w:val="21"/>
            <w:shd w:val="clear" w:fill="FFFFFF"/>
          </w:rPr>
          <w:t>Donec a ante nec ex tristique ullamcorper eget ac nisl. Phasellus tellus risus, rhoncus eget massa id, sagittis interdum nisi. Vivamus a turpis vel ante maximus sagittis in in nisi. Donec quis aliquet dolor, non tristique velit. Nulla tincidunt vestibulum lorem, at interdum magna sollicitudin vitae. Ut libero elit, tempus eu sollicitudin at, vulputate lobortis mauris. Nam pretium bibendum purus, ut aliquam eros cursus non. Sed vestibulum libero a arcu vestibulum vulputate eget vitae est. Praesent vel rhoncus enim. Nunc et massa suscipit, porttitor risus vitae, finibus dolor. Etiam orci justo, fermentum at ante quis, luctus aliquet nisi. Fusce eros erat, mollis id pulvinar ut, varius eget nulla.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51" w:author="ws" w:date="2023-02-15T23:24:52Z"/>
          <w:rFonts w:hint="default" w:ascii="Open Sans" w:hAnsi="Open Sans" w:eastAsia="Open Sans" w:cs="Open Sans"/>
          <w:i w:val="0"/>
          <w:iCs w:val="0"/>
          <w:caps w:val="0"/>
          <w:color w:val="000000"/>
          <w:spacing w:val="0"/>
          <w:sz w:val="21"/>
          <w:szCs w:val="21"/>
        </w:rPr>
      </w:pPr>
      <w:ins w:id="2552" w:author="ws" w:date="2023-02-15T23:24:52Z">
        <w:r>
          <w:rPr>
            <w:rFonts w:hint="default" w:ascii="Open Sans" w:hAnsi="Open Sans" w:eastAsia="Open Sans" w:cs="Open Sans"/>
            <w:i w:val="0"/>
            <w:iCs w:val="0"/>
            <w:caps w:val="0"/>
            <w:color w:val="000000"/>
            <w:spacing w:val="0"/>
            <w:sz w:val="21"/>
            <w:szCs w:val="21"/>
            <w:shd w:val="clear" w:fill="FFFFFF"/>
          </w:rPr>
          <w:t>Maecenas maximus malesuada nisi non tempor. Fusce tincidunt maximus dictum. Suspendisse at pretium diam, at ullamcorper quam. Phasellus viverra metus quis nunc aliquam, commodo accumsan dolor ultricies. Ut vel libero fermentum, ultrices massa non, varius risus. In molestie, leo vitae pharetra iaculis, ipsum ante aliquet quam, in ultrices ex ex id nisi. Cras vehicula justo placerat lectus suscipit, non mollis tellus euismod.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53" w:author="ws" w:date="2023-02-15T23:24:52Z"/>
          <w:rFonts w:hint="default" w:ascii="Open Sans" w:hAnsi="Open Sans" w:eastAsia="Open Sans" w:cs="Open Sans"/>
          <w:i w:val="0"/>
          <w:iCs w:val="0"/>
          <w:caps w:val="0"/>
          <w:color w:val="000000"/>
          <w:spacing w:val="0"/>
          <w:sz w:val="21"/>
          <w:szCs w:val="21"/>
        </w:rPr>
      </w:pPr>
      <w:ins w:id="2554" w:author="ws" w:date="2023-02-15T23:24:52Z">
        <w:r>
          <w:rPr>
            <w:rFonts w:hint="default" w:ascii="Open Sans" w:hAnsi="Open Sans" w:eastAsia="Open Sans" w:cs="Open Sans"/>
            <w:i w:val="0"/>
            <w:iCs w:val="0"/>
            <w:caps w:val="0"/>
            <w:color w:val="000000"/>
            <w:spacing w:val="0"/>
            <w:sz w:val="21"/>
            <w:szCs w:val="21"/>
            <w:shd w:val="clear" w:fill="FFFFFF"/>
          </w:rPr>
          <w:t>Ut lobortis tellus eu malesuada accumsan. Fusce venenatis efficitur lectus eget cursus. Phasellus nec bibendum est, sed tristique tellus. Praesent rutrum ligula in egestas eleifend. Maecenas volutpat ligula ut sem maximus, non accumsan dolor interdum. Curabitur eu rutrum neque. Suspendisse varius at purus eu porttitor. Duis sed sapien ac magna placerat ultrices. Aenean mauris tortor, congue at purus id, pharetra tempor neque. Nulla vehicula purus vel ex pharetra consectetur. Vestibulum eget leo et dolor efficitur suscipit ac ut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55" w:author="ws" w:date="2023-02-15T23:24:52Z"/>
          <w:rFonts w:hint="default" w:ascii="Open Sans" w:hAnsi="Open Sans" w:eastAsia="Open Sans" w:cs="Open Sans"/>
          <w:i w:val="0"/>
          <w:iCs w:val="0"/>
          <w:caps w:val="0"/>
          <w:color w:val="000000"/>
          <w:spacing w:val="0"/>
          <w:sz w:val="21"/>
          <w:szCs w:val="21"/>
        </w:rPr>
      </w:pPr>
      <w:ins w:id="2556" w:author="ws" w:date="2023-02-15T23:24:52Z">
        <w:r>
          <w:rPr>
            <w:rFonts w:hint="default" w:ascii="Open Sans" w:hAnsi="Open Sans" w:eastAsia="Open Sans" w:cs="Open Sans"/>
            <w:i w:val="0"/>
            <w:iCs w:val="0"/>
            <w:caps w:val="0"/>
            <w:color w:val="000000"/>
            <w:spacing w:val="0"/>
            <w:sz w:val="21"/>
            <w:szCs w:val="21"/>
            <w:shd w:val="clear" w:fill="FFFFFF"/>
          </w:rPr>
          <w:t>Etiam efficitur sapien elit, vitae scelerisque eros varius vel. Integer ut suscipit justo. Morbi rutrum nec mi ac maximus. Praesent fringilla, lorem sit amet maximus mattis, sapien quam sodales erat, auctor fringilla nunc risus vel tellus. Quisque tortor nunc, rutrum quis lobortis in, aliquet eget arcu. In justo mi, ultrices at suscipit eu, rutrum vel massa. In aliquam libero eget tortor lacinia lobortis. Duis at nulla elit. Nulla facilisi. Fusce non erat fermentum, imperdiet erat non, elementum tellus. Ut ut mauris a mi blandit dictum. Nunc imperdiet volutpat risus, eget interdum sapien aliquet vel.</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57" w:author="ws" w:date="2023-02-15T23:24:52Z"/>
          <w:rFonts w:hint="default" w:ascii="Open Sans" w:hAnsi="Open Sans" w:eastAsia="Open Sans" w:cs="Open Sans"/>
          <w:i w:val="0"/>
          <w:iCs w:val="0"/>
          <w:caps w:val="0"/>
          <w:color w:val="000000"/>
          <w:spacing w:val="0"/>
          <w:sz w:val="21"/>
          <w:szCs w:val="21"/>
        </w:rPr>
      </w:pPr>
      <w:ins w:id="2558" w:author="ws" w:date="2023-02-15T23:24:52Z">
        <w:r>
          <w:rPr>
            <w:rFonts w:hint="default" w:ascii="Open Sans" w:hAnsi="Open Sans" w:eastAsia="Open Sans" w:cs="Open Sans"/>
            <w:i w:val="0"/>
            <w:iCs w:val="0"/>
            <w:caps w:val="0"/>
            <w:color w:val="000000"/>
            <w:spacing w:val="0"/>
            <w:sz w:val="21"/>
            <w:szCs w:val="21"/>
            <w:shd w:val="clear" w:fill="FFFFFF"/>
          </w:rPr>
          <w:t>Nam volutpat posuere tortor vel sagittis. Fusce eu urna vel tellus tincidunt tempor vitae sed arcu. In hac habitasse platea dictumst. Sed id facilisis sem, sed venenatis erat. Aliquam cursus eu neque id blandit. Nunc vel tellus eget sem finibus imperdiet. Phasellus rhoncus pellentesque libero, a efficitur erat pulvinar eu. Pellentesque pulvinar erat sed mauris ultrices pellentesque. Mauris vel sem ac arcu luctus malesuada ac vitae ex. Praesent odio magna, cursus vitae ultricies eu, luctus et nisi. Aenean non accumsan nibh. Donec elementum dignissim libero ut aliquet.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59" w:author="ws" w:date="2023-02-15T23:24:52Z"/>
          <w:rFonts w:hint="default" w:ascii="Open Sans" w:hAnsi="Open Sans" w:eastAsia="Open Sans" w:cs="Open Sans"/>
          <w:i w:val="0"/>
          <w:iCs w:val="0"/>
          <w:caps w:val="0"/>
          <w:color w:val="000000"/>
          <w:spacing w:val="0"/>
          <w:sz w:val="21"/>
          <w:szCs w:val="21"/>
        </w:rPr>
      </w:pPr>
      <w:ins w:id="2560" w:author="ws" w:date="2023-02-15T23:24:52Z">
        <w:r>
          <w:rPr>
            <w:rFonts w:hint="default" w:ascii="Open Sans" w:hAnsi="Open Sans" w:eastAsia="Open Sans" w:cs="Open Sans"/>
            <w:i w:val="0"/>
            <w:iCs w:val="0"/>
            <w:caps w:val="0"/>
            <w:color w:val="000000"/>
            <w:spacing w:val="0"/>
            <w:sz w:val="21"/>
            <w:szCs w:val="21"/>
            <w:shd w:val="clear" w:fill="FFFFFF"/>
          </w:rPr>
          <w:t>Quisque urna leo, ornare sed libero et, tincidunt facilisis felis. Proin euismod feugiat purus, sit amet placerat sem tempus in. Quisque venenatis ornare mauris at ornare. Curabitur tristique sapien sit amet purus fringilla luctus. Aenean sagittis fringilla libero non laoreet. Suspendisse sed ante maximus, aliquet risus ut, dignissim augue. Nulla vitae mi id velit pharetra gravida et eget nisi. Nunc augue erat, feugiat sed mauris non, tristique porta massa. Interdum et malesuada fames ac ante ipsum primis in faucibus. Quisque pretium varius erat id maximus. Donec non laoreet mi. Sed dapibus posuere dapibus. Quisque fermentum, mi sit amet aliquam consectetur, urna sapien congue odio, nec ultricies quam justo id est. Duis interdum aliquet porttitor. Quisque fringilla sem eu vehicula sollicitudin. Donec mattis convallis ligula, sit amet mollis lacus consequat in.</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61" w:author="ws" w:date="2023-02-15T23:24:52Z"/>
          <w:rFonts w:hint="default" w:ascii="Open Sans" w:hAnsi="Open Sans" w:eastAsia="Open Sans" w:cs="Open Sans"/>
          <w:i w:val="0"/>
          <w:iCs w:val="0"/>
          <w:caps w:val="0"/>
          <w:color w:val="000000"/>
          <w:spacing w:val="0"/>
          <w:sz w:val="21"/>
          <w:szCs w:val="21"/>
        </w:rPr>
      </w:pPr>
      <w:ins w:id="2562" w:author="ws" w:date="2023-02-15T23:24:52Z">
        <w:r>
          <w:rPr>
            <w:rFonts w:hint="default" w:ascii="Open Sans" w:hAnsi="Open Sans" w:eastAsia="Open Sans" w:cs="Open Sans"/>
            <w:i w:val="0"/>
            <w:iCs w:val="0"/>
            <w:caps w:val="0"/>
            <w:color w:val="000000"/>
            <w:spacing w:val="0"/>
            <w:sz w:val="21"/>
            <w:szCs w:val="21"/>
            <w:shd w:val="clear" w:fill="FFFFFF"/>
          </w:rPr>
          <w:t>Praesent ac augue quis odio ornare rhoncus. Aliquam feugiat dui sit amet dui pellentesque vehicula. Sed tempor aliquet egestas. Integer nibh ex, aliquam non feugiat a, aliquam ut ante. Donec bibendum maximus viverra. Donec eu interdum ante. Suspendisse imperdiet purus vitae orci tincidunt ultrices. In sed sagittis augue. Praesent sagittis neque vitae massa sagittis aliquet. Integer at convallis metus, ut porta lectus. Nullam feugiat eu odio non fringilla. Praesent tellus felis, iaculis vitae turpis sed, faucibus bibendum massa.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63" w:author="ws" w:date="2023-02-15T23:24:52Z"/>
          <w:rFonts w:hint="default" w:ascii="Open Sans" w:hAnsi="Open Sans" w:eastAsia="Open Sans" w:cs="Open Sans"/>
          <w:i w:val="0"/>
          <w:iCs w:val="0"/>
          <w:caps w:val="0"/>
          <w:color w:val="000000"/>
          <w:spacing w:val="0"/>
          <w:sz w:val="21"/>
          <w:szCs w:val="21"/>
        </w:rPr>
      </w:pPr>
      <w:ins w:id="2564" w:author="ws" w:date="2023-02-15T23:24:52Z">
        <w:r>
          <w:rPr>
            <w:rFonts w:hint="default" w:ascii="Open Sans" w:hAnsi="Open Sans" w:eastAsia="Open Sans" w:cs="Open Sans"/>
            <w:i w:val="0"/>
            <w:iCs w:val="0"/>
            <w:caps w:val="0"/>
            <w:color w:val="000000"/>
            <w:spacing w:val="0"/>
            <w:sz w:val="21"/>
            <w:szCs w:val="21"/>
            <w:shd w:val="clear" w:fill="FFFFFF"/>
          </w:rPr>
          <w:t>Aliquam ipsum arcu, varius ac erat sit amet, sodales venenatis augue. Sed lacinia leo vitae elit semper ornare. Integer vulputate ultricies scelerisque. Ut fringilla neque ut dui varius, quis aliquam lorem mattis. Aliquam iaculis ligula quis neque sagittis, tempus laoreet odio tincidunt. Nunc et urna ultrices, egestas neque vel, rutrum sapien. Nulla at auctor metus, ac vestibulum dui. Proin ante nibh, ultrices ac lobortis commodo, luctus id velit. Nullam et bibendum ligula, et vestibulum felis. Suspendisse id sem quam. Suspendisse sit amet elit in quam egestas venenatis.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65" w:author="ws" w:date="2023-02-15T23:24:52Z"/>
          <w:rFonts w:hint="default" w:ascii="Open Sans" w:hAnsi="Open Sans" w:eastAsia="Open Sans" w:cs="Open Sans"/>
          <w:i w:val="0"/>
          <w:iCs w:val="0"/>
          <w:caps w:val="0"/>
          <w:color w:val="000000"/>
          <w:spacing w:val="0"/>
          <w:sz w:val="21"/>
          <w:szCs w:val="21"/>
        </w:rPr>
      </w:pPr>
      <w:ins w:id="2566" w:author="ws" w:date="2023-02-15T23:24:52Z">
        <w:r>
          <w:rPr>
            <w:rFonts w:hint="default" w:ascii="Open Sans" w:hAnsi="Open Sans" w:eastAsia="Open Sans" w:cs="Open Sans"/>
            <w:i w:val="0"/>
            <w:iCs w:val="0"/>
            <w:caps w:val="0"/>
            <w:color w:val="000000"/>
            <w:spacing w:val="0"/>
            <w:sz w:val="21"/>
            <w:szCs w:val="21"/>
            <w:shd w:val="clear" w:fill="FFFFFF"/>
          </w:rPr>
          <w:t>Ut sit amet bibendum arcu. Proin quis tristique elit, et scelerisque tortor. Quisque lobortis gravida enim, in ultrices metus pretium sed. Duis sollicitudin euismod nisl. Sed eleifend eget libero et facilisis. Ut molestie, risus at malesuada ullamcorper, risus arcu venenatis nunc, nec posuere erat elit ac urna. Aenean facilisis urna ultrices posuere iaculis. Curabitur placerat, mi vel dapibus pharetra, mauris sem venenatis diam, non euismod ligula enim quis ipsum. Morbi luctus mollis ipsum mollis porttitor. Cras at enim risus.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67" w:author="ws" w:date="2023-02-15T23:24:52Z"/>
          <w:rFonts w:hint="default" w:ascii="Open Sans" w:hAnsi="Open Sans" w:eastAsia="Open Sans" w:cs="Open Sans"/>
          <w:i w:val="0"/>
          <w:iCs w:val="0"/>
          <w:caps w:val="0"/>
          <w:color w:val="000000"/>
          <w:spacing w:val="0"/>
          <w:sz w:val="21"/>
          <w:szCs w:val="21"/>
        </w:rPr>
      </w:pPr>
      <w:ins w:id="2568" w:author="ws" w:date="2023-02-15T23:24:52Z">
        <w:r>
          <w:rPr>
            <w:rFonts w:hint="default" w:ascii="Open Sans" w:hAnsi="Open Sans" w:eastAsia="Open Sans" w:cs="Open Sans"/>
            <w:i w:val="0"/>
            <w:iCs w:val="0"/>
            <w:caps w:val="0"/>
            <w:color w:val="000000"/>
            <w:spacing w:val="0"/>
            <w:sz w:val="21"/>
            <w:szCs w:val="21"/>
            <w:shd w:val="clear" w:fill="FFFFFF"/>
          </w:rPr>
          <w:t>Sed at tempor sem, sagittis maximus neque. Vestibulum nec pretium mi, vel viverra est. Vivamus eu ipsum lacinia, fermentum velit a, tincidunt lectus. Praesent lacinia lectus eros, a blandit elit ornare ac. Aliquam erat volutpat. Donec id ex at lorem imperdiet venenatis eu in quam. Aliquam ultrices nisl ante, molestie varius magna facilisis et. Donec sit amet tortor eget nisi dapibus vehicula ac in lorem.</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69" w:author="ws" w:date="2023-02-15T23:24:52Z"/>
          <w:rFonts w:hint="default" w:ascii="Open Sans" w:hAnsi="Open Sans" w:eastAsia="Open Sans" w:cs="Open Sans"/>
          <w:i w:val="0"/>
          <w:iCs w:val="0"/>
          <w:caps w:val="0"/>
          <w:color w:val="000000"/>
          <w:spacing w:val="0"/>
          <w:sz w:val="21"/>
          <w:szCs w:val="21"/>
        </w:rPr>
      </w:pPr>
      <w:ins w:id="2570" w:author="ws" w:date="2023-02-15T23:24:52Z">
        <w:r>
          <w:rPr>
            <w:rFonts w:hint="default" w:ascii="Open Sans" w:hAnsi="Open Sans" w:eastAsia="Open Sans" w:cs="Open Sans"/>
            <w:i w:val="0"/>
            <w:iCs w:val="0"/>
            <w:caps w:val="0"/>
            <w:color w:val="000000"/>
            <w:spacing w:val="0"/>
            <w:sz w:val="21"/>
            <w:szCs w:val="21"/>
            <w:shd w:val="clear" w:fill="FFFFFF"/>
          </w:rPr>
          <w:t>Pellentesque dapibus, eros quis iaculis euismod, urna nibh pharetra nulla, nec sollicitudin turpis nulla eget libero. Maecenas vehicula leo et nisi commodo tincidunt. Nunc vitae porta libero. Sed scelerisque magna odio, dapibus dapibus mi convallis a. Praesent et leo a quam porttitor lobortis. Quisque eleifend, turpis sed tincidunt rutrum, ligula purus mattis risus, quis condimentum nisi nunc eu odio. Nam pretium convallis turpis, egestas ultrices diam. Donec in enim elit. Pellentesque hendrerit felis non lacus egestas posuere eu id diam. Sed cursus sem a lectus iaculis ultricies. Nulla hendrerit dui id tortor tincidunt sollicitudin. Orci varius natoque penatibus et magnis dis parturient montes, nascetur ridiculus mus. In ultrices lobortis gravida. Duis ipsum ex, faucibus condimentum urna et, ornare tincidunt magna. Duis accumsan ex vitae elit efficitur bibendum. In auctor mollis vulputate.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71" w:author="ws" w:date="2023-02-15T23:24:52Z"/>
          <w:rFonts w:hint="default" w:ascii="Open Sans" w:hAnsi="Open Sans" w:eastAsia="Open Sans" w:cs="Open Sans"/>
          <w:i w:val="0"/>
          <w:iCs w:val="0"/>
          <w:caps w:val="0"/>
          <w:color w:val="000000"/>
          <w:spacing w:val="0"/>
          <w:sz w:val="21"/>
          <w:szCs w:val="21"/>
        </w:rPr>
      </w:pPr>
      <w:ins w:id="2572" w:author="ws" w:date="2023-02-15T23:24:52Z">
        <w:r>
          <w:rPr>
            <w:rFonts w:hint="default" w:ascii="Open Sans" w:hAnsi="Open Sans" w:eastAsia="Open Sans" w:cs="Open Sans"/>
            <w:i w:val="0"/>
            <w:iCs w:val="0"/>
            <w:caps w:val="0"/>
            <w:color w:val="000000"/>
            <w:spacing w:val="0"/>
            <w:sz w:val="21"/>
            <w:szCs w:val="21"/>
            <w:shd w:val="clear" w:fill="FFFFFF"/>
          </w:rPr>
          <w:t>Fusce scelerisque pulvinar turpis, non sodales enim lobortis a. Nulla et purus ut sem euismod hendrerit. Praesent nec lorem ac mauris tempus faucibus id porttitor felis. Cras nec augue lorem. Praesent venenatis orci lacus, eu malesuada mi elementum ut. Mauris accumsan molestie tellus. Sed volutpat est eu imperdiet efficitur. Donec et urna metus. Morbi id aliquet tortor. Maecenas hendrerit urna vitae tempus dapibus. Donec vitae ante sapien. Maecenas semper diam sit amet augue euismod, auctor interdum libero eleifend.</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73" w:author="ws" w:date="2023-02-15T23:24:52Z"/>
          <w:rFonts w:hint="default" w:ascii="Open Sans" w:hAnsi="Open Sans" w:eastAsia="Open Sans" w:cs="Open Sans"/>
          <w:i w:val="0"/>
          <w:iCs w:val="0"/>
          <w:caps w:val="0"/>
          <w:color w:val="000000"/>
          <w:spacing w:val="0"/>
          <w:sz w:val="21"/>
          <w:szCs w:val="21"/>
        </w:rPr>
      </w:pPr>
      <w:ins w:id="2574" w:author="ws" w:date="2023-02-15T23:24:52Z">
        <w:r>
          <w:rPr>
            <w:rFonts w:hint="default" w:ascii="Open Sans" w:hAnsi="Open Sans" w:eastAsia="Open Sans" w:cs="Open Sans"/>
            <w:i w:val="0"/>
            <w:iCs w:val="0"/>
            <w:caps w:val="0"/>
            <w:color w:val="000000"/>
            <w:spacing w:val="0"/>
            <w:sz w:val="21"/>
            <w:szCs w:val="21"/>
            <w:shd w:val="clear" w:fill="FFFFFF"/>
          </w:rPr>
          <w:t>Praesent vehicula augue bibendum laoreet tristique. Nam pharetra enim id libero maximus malesuada id id lectus. In at odio non odio imperdiet varius. Phasellus fermentum porta lectus, non maximus diam tempor in. Ut fermentum, nisi vel dapibus mollis, arcu odio dictum velit, sed auctor odio turpis viverra lacus. Quisque mollis est id felis vestibulum tempus. Vestibulum at semper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75" w:author="ws" w:date="2023-02-15T23:24:52Z"/>
          <w:rFonts w:hint="default" w:ascii="Open Sans" w:hAnsi="Open Sans" w:eastAsia="Open Sans" w:cs="Open Sans"/>
          <w:i w:val="0"/>
          <w:iCs w:val="0"/>
          <w:caps w:val="0"/>
          <w:color w:val="000000"/>
          <w:spacing w:val="0"/>
          <w:sz w:val="21"/>
          <w:szCs w:val="21"/>
        </w:rPr>
      </w:pPr>
      <w:ins w:id="2576" w:author="ws" w:date="2023-02-15T23:24:52Z">
        <w:r>
          <w:rPr>
            <w:rFonts w:hint="default" w:ascii="Open Sans" w:hAnsi="Open Sans" w:eastAsia="Open Sans" w:cs="Open Sans"/>
            <w:i w:val="0"/>
            <w:iCs w:val="0"/>
            <w:caps w:val="0"/>
            <w:color w:val="000000"/>
            <w:spacing w:val="0"/>
            <w:sz w:val="21"/>
            <w:szCs w:val="21"/>
            <w:shd w:val="clear" w:fill="FFFFFF"/>
          </w:rPr>
          <w:t>Phasellus congue imperdiet enim eu convallis. In hac habitasse platea dictumst. Vestibulum ac eros eget neque porttitor facilisis. Suspendisse congue ante metus, id blandit neque aliquet id. Phasellus ornare justo sed placerat blandit. Integer quis dictum eros, a laoreet lacus. Fusce convallis erat finibus luctus accumsan. Cras consectetur erat sit amet orci porta, id congue leo condimentum. Nam eu felis ligula. Orci varius natoque penatibus et magnis dis parturient montes, nascetur ridiculus mus. Sed at quam metus. Aenean id massa et sem mollis pharetra a vel felis. Lorem ipsum dolor sit amet, consectetur adipiscing elit. Curabitur porttitor auctor enim. Integer viverra lacus purus, ut pulvinar tortor condimentum quis. Vivamus at blandit lacus.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77" w:author="ws" w:date="2023-02-15T23:24:52Z"/>
          <w:rFonts w:hint="default" w:ascii="Open Sans" w:hAnsi="Open Sans" w:eastAsia="Open Sans" w:cs="Open Sans"/>
          <w:i w:val="0"/>
          <w:iCs w:val="0"/>
          <w:caps w:val="0"/>
          <w:color w:val="000000"/>
          <w:spacing w:val="0"/>
          <w:sz w:val="21"/>
          <w:szCs w:val="21"/>
        </w:rPr>
      </w:pPr>
      <w:ins w:id="2578" w:author="ws" w:date="2023-02-15T23:24:52Z">
        <w:r>
          <w:rPr>
            <w:rFonts w:hint="default" w:ascii="Open Sans" w:hAnsi="Open Sans" w:eastAsia="Open Sans" w:cs="Open Sans"/>
            <w:i w:val="0"/>
            <w:iCs w:val="0"/>
            <w:caps w:val="0"/>
            <w:color w:val="000000"/>
            <w:spacing w:val="0"/>
            <w:sz w:val="21"/>
            <w:szCs w:val="21"/>
            <w:shd w:val="clear" w:fill="FFFFFF"/>
          </w:rPr>
          <w:t>Etiam tempor placerat nulla imperdiet posuere. Etiam eget iaculis elit, sed laoreet tellus. Vivamus fermentum urna sed nisi ornare, at vestibulum nisi tempus. Class aptent taciti sociosqu ad litora torquent per conubia nostra, per inceptos himenaeos. Ut vel tellus quis sem congue sodales. Sed diam quam, convallis sed dictum lobortis, ultricies sed ligula. Vestibulum at metus nisi. Aliquam sed sollicitudin dui. Morbi ullamcorper lacus at libero euismod scelerisque. Fusce consequat lacinia elementum. Ut a augue arcu. Duis elementum et ex ut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79" w:author="ws" w:date="2023-02-15T23:24:52Z"/>
          <w:rFonts w:hint="default" w:ascii="Open Sans" w:hAnsi="Open Sans" w:eastAsia="Open Sans" w:cs="Open Sans"/>
          <w:i w:val="0"/>
          <w:iCs w:val="0"/>
          <w:caps w:val="0"/>
          <w:color w:val="000000"/>
          <w:spacing w:val="0"/>
          <w:sz w:val="21"/>
          <w:szCs w:val="21"/>
        </w:rPr>
      </w:pPr>
      <w:ins w:id="2580" w:author="ws" w:date="2023-02-15T23:24:52Z">
        <w:r>
          <w:rPr>
            <w:rFonts w:hint="default" w:ascii="Open Sans" w:hAnsi="Open Sans" w:eastAsia="Open Sans" w:cs="Open Sans"/>
            <w:i w:val="0"/>
            <w:iCs w:val="0"/>
            <w:caps w:val="0"/>
            <w:color w:val="000000"/>
            <w:spacing w:val="0"/>
            <w:sz w:val="21"/>
            <w:szCs w:val="21"/>
            <w:shd w:val="clear" w:fill="FFFFFF"/>
          </w:rPr>
          <w:t>Nulla pretium nulla neque, in commodo lectus ultricies sit amet. Pellentesque eget felis bibendum, luctus est et, porta nunc. Duis accumsan convallis nunc vitae faucibus. Proin ultricies gravida tellus sed gravida. Aliquam erat volutpat. Mauris vitae scelerisque metus. Quisque sodales sem in posuere ultrices. Nam vestibulum ullamcorper dapibus. Nullam congue et dui eget tempus. Aliquam nec volutpat arcu. Quisque et neque sodales, dictum augue eu, vestibulum felis. Nam posuere sagittis velit ut pulvinar. Praesent ultricies lacus eget quam sagittis lacinia a a turpis. Donec a quam pretium, sollicitudin est id, pulvinar eros. Lorem ipsum dolor sit amet, consectetur adipiscing elit. Morbi tempus sodales turpis, eu suscipit nisl iaculis pulvinar.</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81" w:author="ws" w:date="2023-02-15T23:24:52Z"/>
          <w:rFonts w:hint="default" w:ascii="Open Sans" w:hAnsi="Open Sans" w:eastAsia="Open Sans" w:cs="Open Sans"/>
          <w:i w:val="0"/>
          <w:iCs w:val="0"/>
          <w:caps w:val="0"/>
          <w:color w:val="000000"/>
          <w:spacing w:val="0"/>
          <w:sz w:val="21"/>
          <w:szCs w:val="21"/>
        </w:rPr>
      </w:pPr>
      <w:ins w:id="2582" w:author="ws" w:date="2023-02-15T23:24:52Z">
        <w:r>
          <w:rPr>
            <w:rFonts w:hint="default" w:ascii="Open Sans" w:hAnsi="Open Sans" w:eastAsia="Open Sans" w:cs="Open Sans"/>
            <w:i w:val="0"/>
            <w:iCs w:val="0"/>
            <w:caps w:val="0"/>
            <w:color w:val="000000"/>
            <w:spacing w:val="0"/>
            <w:sz w:val="21"/>
            <w:szCs w:val="21"/>
            <w:shd w:val="clear" w:fill="FFFFFF"/>
          </w:rPr>
          <w:t>Curabitur et lobortis arcu. Praesent dignissim congue eros a venenatis. Vivamus pharetra, lacus vitae condimentum facilisis, sapien est dapibus felis, id vestibulum ante dolor a dolor. Mauris vestibulum vestibulum mauris, eu condimentum erat gravida et. Aliquam imperdiet eleifend volutpat. Integer eget varius ligula, sed pretium dui. Nam eget lacus a ex faucibus bibendum ac a odio. Phasellus vitae lacus nibh. Praesent quis sapien a sapien ultrices feugiat. In ut ipsum interdum quam fringilla suscipit. Curabitur ac est ac urna iaculis hendrerit. Nulla facilisi. Nam luctus consequat mollis. Maecenas euismod tortor sed scelerisque viverra. Morbi fermentum odio id purus auctor, eu condimentum orci semper. Aenean ut elit id quam lacinia iaculis.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83" w:author="ws" w:date="2023-02-15T23:24:52Z"/>
          <w:rFonts w:hint="default" w:ascii="Open Sans" w:hAnsi="Open Sans" w:eastAsia="Open Sans" w:cs="Open Sans"/>
          <w:i w:val="0"/>
          <w:iCs w:val="0"/>
          <w:caps w:val="0"/>
          <w:color w:val="000000"/>
          <w:spacing w:val="0"/>
          <w:sz w:val="21"/>
          <w:szCs w:val="21"/>
        </w:rPr>
      </w:pPr>
      <w:ins w:id="2584" w:author="ws" w:date="2023-02-15T23:24:52Z">
        <w:r>
          <w:rPr>
            <w:rFonts w:hint="default" w:ascii="Open Sans" w:hAnsi="Open Sans" w:eastAsia="Open Sans" w:cs="Open Sans"/>
            <w:i w:val="0"/>
            <w:iCs w:val="0"/>
            <w:caps w:val="0"/>
            <w:color w:val="000000"/>
            <w:spacing w:val="0"/>
            <w:sz w:val="21"/>
            <w:szCs w:val="21"/>
            <w:shd w:val="clear" w:fill="FFFFFF"/>
          </w:rPr>
          <w:t>Sed vehicula lectus a erat ornare, quis posuere elit euismod. Integer faucibus convallis cursus. Fusce risus tortor, sodales sit amet cursus ut, iaculis vitae neque. Cras sit amet ante a diam aliquet pellentesque non sit amet tellus. Sed suscipit urna ut sapien pulvinar, viverra egestas odio fringilla. Fusce mattis, leo vitae scelerisque blandit, dui mi congue quam, id congue tellus dui quis enim. Sed quis nibh ut nunc lobortis efficitur. Proin viverra molestie risus sed lobortis.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85" w:author="ws" w:date="2023-02-15T23:24:52Z"/>
          <w:rFonts w:hint="default" w:ascii="Open Sans" w:hAnsi="Open Sans" w:eastAsia="Open Sans" w:cs="Open Sans"/>
          <w:i w:val="0"/>
          <w:iCs w:val="0"/>
          <w:caps w:val="0"/>
          <w:color w:val="000000"/>
          <w:spacing w:val="0"/>
          <w:sz w:val="21"/>
          <w:szCs w:val="21"/>
        </w:rPr>
      </w:pPr>
      <w:ins w:id="2586" w:author="ws" w:date="2023-02-15T23:24:52Z">
        <w:r>
          <w:rPr>
            <w:rFonts w:hint="default" w:ascii="Open Sans" w:hAnsi="Open Sans" w:eastAsia="Open Sans" w:cs="Open Sans"/>
            <w:i w:val="0"/>
            <w:iCs w:val="0"/>
            <w:caps w:val="0"/>
            <w:color w:val="000000"/>
            <w:spacing w:val="0"/>
            <w:sz w:val="21"/>
            <w:szCs w:val="21"/>
            <w:shd w:val="clear" w:fill="FFFFFF"/>
          </w:rPr>
          <w:t>Sed aliquet odio ac ligula lobortis, sed molestie ipsum fringilla. Nam et est tempus, tincidunt diam a, tempus purus. Proin dolor massa, commodo ut magna quis, ornare imperdiet augue. Donec ultricies sit amet metus a rutrum. Aliquam tincidunt vitae augue sit amet pellentesque. Curabitur dignissim efficitur urna, sed venenatis arcu vehicula id. Sed fringilla lobortis sagittis. Pellentesque diam nunc, sollicitudin id dui a, molestie cursus felis.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87" w:author="ws" w:date="2023-02-15T23:24:52Z"/>
          <w:rFonts w:hint="default" w:ascii="Open Sans" w:hAnsi="Open Sans" w:eastAsia="Open Sans" w:cs="Open Sans"/>
          <w:i w:val="0"/>
          <w:iCs w:val="0"/>
          <w:caps w:val="0"/>
          <w:color w:val="000000"/>
          <w:spacing w:val="0"/>
          <w:sz w:val="21"/>
          <w:szCs w:val="21"/>
        </w:rPr>
      </w:pPr>
      <w:ins w:id="2588" w:author="ws" w:date="2023-02-15T23:24:52Z">
        <w:r>
          <w:rPr>
            <w:rFonts w:hint="default" w:ascii="Open Sans" w:hAnsi="Open Sans" w:eastAsia="Open Sans" w:cs="Open Sans"/>
            <w:i w:val="0"/>
            <w:iCs w:val="0"/>
            <w:caps w:val="0"/>
            <w:color w:val="000000"/>
            <w:spacing w:val="0"/>
            <w:sz w:val="21"/>
            <w:szCs w:val="21"/>
            <w:shd w:val="clear" w:fill="FFFFFF"/>
          </w:rPr>
          <w:t>Morbi aliquam scelerisque fermentum. Sed nec iaculis purus. Cras vel metus in felis ultricies iaculis. Aliquam velit ipsum, tempor a orci quis, porttitor volutpat sem. Vestibulum at condimentum mauris. Nam lobortis erat turpis, nec cursus magna semper vel. Nam convallis, ligula quis blandit tincidunt, quam mi cursus risus, vel luctus tellus tortor dignissim lorem. Aenean sed suscipit nunc. Maecenas lobortis sodales maximus.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89" w:author="ws" w:date="2023-02-15T23:24:52Z"/>
          <w:rFonts w:hint="default" w:ascii="Open Sans" w:hAnsi="Open Sans" w:eastAsia="Open Sans" w:cs="Open Sans"/>
          <w:i w:val="0"/>
          <w:iCs w:val="0"/>
          <w:caps w:val="0"/>
          <w:color w:val="000000"/>
          <w:spacing w:val="0"/>
          <w:sz w:val="21"/>
          <w:szCs w:val="21"/>
        </w:rPr>
      </w:pPr>
      <w:ins w:id="2590" w:author="ws" w:date="2023-02-15T23:24:52Z">
        <w:r>
          <w:rPr>
            <w:rFonts w:hint="default" w:ascii="Open Sans" w:hAnsi="Open Sans" w:eastAsia="Open Sans" w:cs="Open Sans"/>
            <w:i w:val="0"/>
            <w:iCs w:val="0"/>
            <w:caps w:val="0"/>
            <w:color w:val="000000"/>
            <w:spacing w:val="0"/>
            <w:sz w:val="21"/>
            <w:szCs w:val="21"/>
            <w:shd w:val="clear" w:fill="FFFFFF"/>
          </w:rPr>
          <w:t>Suspendisse nulla sapien, hendrerit a posuere tempor, feugiat nec lorem. Vivamus porttitor sollicitudin semper. Integer eu tempor leo, et maximus dui. Nunc id lacinia mauris. Pellentesque erat dui, imperdiet sit amet porta non, mattis sit amet nisl. Integer sodales nisl eu lacus facilisis, a volutpat metus ullamcorper. Pellentesque mollis arcu non enim venenatis, eget hendrerit eros sollicitudin. Sed sem mauris, congue ultricies dapibus vitae, semper porttitor purus. Ut convallis mollis sapien, et rutrum turpis vehicula nec. Cras vel augue lobortis, fermentum enim eu, sollicitudin felis. Vivamus in enim feugiat, commodo ligula non, convallis urna. Pellentesque vulputate, ante auctor egestas malesuada, ipsum magna blandit libero, nec interdum risus nisl tempor magna. Nam et fringilla tortor. Donec sed tortor cursus, posuere elit et, lacinia sapien. Curabitur ut commodo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91" w:author="ws" w:date="2023-02-15T23:24:52Z"/>
          <w:rFonts w:hint="default" w:ascii="Open Sans" w:hAnsi="Open Sans" w:eastAsia="Open Sans" w:cs="Open Sans"/>
          <w:i w:val="0"/>
          <w:iCs w:val="0"/>
          <w:caps w:val="0"/>
          <w:color w:val="000000"/>
          <w:spacing w:val="0"/>
          <w:sz w:val="21"/>
          <w:szCs w:val="21"/>
        </w:rPr>
      </w:pPr>
      <w:ins w:id="2592" w:author="ws" w:date="2023-02-15T23:24:52Z">
        <w:r>
          <w:rPr>
            <w:rFonts w:hint="default" w:ascii="Open Sans" w:hAnsi="Open Sans" w:eastAsia="Open Sans" w:cs="Open Sans"/>
            <w:i w:val="0"/>
            <w:iCs w:val="0"/>
            <w:caps w:val="0"/>
            <w:color w:val="000000"/>
            <w:spacing w:val="0"/>
            <w:sz w:val="21"/>
            <w:szCs w:val="21"/>
            <w:shd w:val="clear" w:fill="FFFFFF"/>
          </w:rPr>
          <w:t>Nam id sem dictum lectus vestibulum bibendum. Vivamus eros erat, consectetur a ultrices in, sodales sit amet sapien. Donec et lectus in purus porttitor aliquet. Cras ac orci eu ex aliquet dapibus. In vel nibh sed magna facilisis pharetra a imperdiet urna. Sed ac lacinia felis. Aenean pharetra id elit id tempor. Vivamus nec finibus libero, id laoreet felis. Vestibulum lacinia est semper nisl sollicitudin scelerisque. Maecenas consectetur ut mauris at ultricies.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93" w:author="ws" w:date="2023-02-15T23:24:52Z"/>
          <w:rFonts w:hint="default" w:ascii="Open Sans" w:hAnsi="Open Sans" w:eastAsia="Open Sans" w:cs="Open Sans"/>
          <w:i w:val="0"/>
          <w:iCs w:val="0"/>
          <w:caps w:val="0"/>
          <w:color w:val="000000"/>
          <w:spacing w:val="0"/>
          <w:sz w:val="21"/>
          <w:szCs w:val="21"/>
        </w:rPr>
      </w:pPr>
      <w:ins w:id="2594" w:author="ws" w:date="2023-02-15T23:24:52Z">
        <w:r>
          <w:rPr>
            <w:rFonts w:hint="default" w:ascii="Open Sans" w:hAnsi="Open Sans" w:eastAsia="Open Sans" w:cs="Open Sans"/>
            <w:i w:val="0"/>
            <w:iCs w:val="0"/>
            <w:caps w:val="0"/>
            <w:color w:val="000000"/>
            <w:spacing w:val="0"/>
            <w:sz w:val="21"/>
            <w:szCs w:val="21"/>
            <w:shd w:val="clear" w:fill="FFFFFF"/>
          </w:rPr>
          <w:t>Ut consectetur faucibus quam. Proin ullamcorper tortor rutrum enim posuere gravida. Sed gravida orci velit, id rutrum est vulputate et. Interdum et malesuada fames ac ante ipsum primis in faucibus. Phasellus molestie venenatis consectetur. Cras a eros eu arcu sollicitudin varius. Aliquam erat volutpat. Nullam rhoncus laoreet nisl, ac porttitor augue feugiat at. Aenean ultricies molestie nibh in ultricies. Suspendisse bibendum a est ut egestas. Nullam tristique congue gravida. Phasellus commodo facilisis ipsum vitae congue.</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95" w:author="ws" w:date="2023-02-15T23:24:52Z"/>
          <w:rFonts w:hint="default" w:ascii="Open Sans" w:hAnsi="Open Sans" w:eastAsia="Open Sans" w:cs="Open Sans"/>
          <w:i w:val="0"/>
          <w:iCs w:val="0"/>
          <w:caps w:val="0"/>
          <w:color w:val="000000"/>
          <w:spacing w:val="0"/>
          <w:sz w:val="21"/>
          <w:szCs w:val="21"/>
        </w:rPr>
      </w:pPr>
      <w:ins w:id="2596" w:author="ws" w:date="2023-02-15T23:24:52Z">
        <w:r>
          <w:rPr>
            <w:rFonts w:hint="default" w:ascii="Open Sans" w:hAnsi="Open Sans" w:eastAsia="Open Sans" w:cs="Open Sans"/>
            <w:i w:val="0"/>
            <w:iCs w:val="0"/>
            <w:caps w:val="0"/>
            <w:color w:val="000000"/>
            <w:spacing w:val="0"/>
            <w:sz w:val="21"/>
            <w:szCs w:val="21"/>
            <w:shd w:val="clear" w:fill="FFFFFF"/>
          </w:rPr>
          <w:t>Phasellus commodo justo nisl, in commodo enim sagittis vel. Cras lorem arcu, sollicitudin aliquet diam eget, vestibulum ornare purus. Suspendisse tempor mi enim, quis posuere dui bibendum vitae. Curabitur facilisis nisl at fringilla porta. Morbi pretium ornare velit auctor malesuada. In rhoncus convallis lorem, vel vestibulum nulla convallis non. Fusce purus augue, porttitor ut nisi non, vehicula interdum magna. Nulla facilisi. Pellentesque venenatis, libero et consectetur ullamcorper, orci ligula elementum nibh, in varius nibh mi ut sapien. Sed at augue pellentesque, aliquam lorem vitae, faucibus tellus. Vestibulum ante ipsum primis in faucibus orci luctus et ultrices posuere cubilia curae; Donec vitae venenatis sapien. Donec molestie venenatis ipsum sed tempus. Quisque accumsan venenatis diam, ut aliquam dolor. Nulla eros dolor, venenatis et neque sed, commodo placerat ante. Duis sed nulla lobortis, molestie massa nec, ornare erat.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97" w:author="ws" w:date="2023-02-15T23:24:52Z"/>
          <w:rFonts w:hint="default" w:ascii="Open Sans" w:hAnsi="Open Sans" w:eastAsia="Open Sans" w:cs="Open Sans"/>
          <w:i w:val="0"/>
          <w:iCs w:val="0"/>
          <w:caps w:val="0"/>
          <w:color w:val="000000"/>
          <w:spacing w:val="0"/>
          <w:sz w:val="21"/>
          <w:szCs w:val="21"/>
        </w:rPr>
      </w:pPr>
      <w:ins w:id="2598" w:author="ws" w:date="2023-02-15T23:24:52Z">
        <w:r>
          <w:rPr>
            <w:rFonts w:hint="default" w:ascii="Open Sans" w:hAnsi="Open Sans" w:eastAsia="Open Sans" w:cs="Open Sans"/>
            <w:i w:val="0"/>
            <w:iCs w:val="0"/>
            <w:caps w:val="0"/>
            <w:color w:val="000000"/>
            <w:spacing w:val="0"/>
            <w:sz w:val="21"/>
            <w:szCs w:val="21"/>
            <w:shd w:val="clear" w:fill="FFFFFF"/>
          </w:rPr>
          <w:t>Nunc semper porta feugiat. Proin sollicitudin nunc ante, ac tristique eros vehicula et. Integer a aliquet libero. In hac habitasse platea dictumst. Curabitur posuere eros in dolor lobortis luctus. Maecenas eu sem id erat pharetra viverra vulputate at ex. Nulla condimentum tincidunt ligula at porttitor. Fusce sem dolor, ultricies eu malesuada eget, luctus eget turpis. Fusce commodo ornare ex vitae faucibus. Pellentesque blandit euismod neque, a commodo lorem finibus a. Fusce sit amet semper arcu. Nunc ullamcorper sem id tortor consectetur varius. In eu orci nec arcu congue posuere. Curabitur viverra blandit metus ut venenatis. Sed mauris magna, condimentum ut efficitur in, semper et erat. Duis ut nisl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599" w:author="ws" w:date="2023-02-15T23:24:52Z"/>
          <w:rFonts w:hint="default" w:ascii="Open Sans" w:hAnsi="Open Sans" w:eastAsia="Open Sans" w:cs="Open Sans"/>
          <w:i w:val="0"/>
          <w:iCs w:val="0"/>
          <w:caps w:val="0"/>
          <w:color w:val="000000"/>
          <w:spacing w:val="0"/>
          <w:sz w:val="21"/>
          <w:szCs w:val="21"/>
        </w:rPr>
      </w:pPr>
      <w:ins w:id="2600" w:author="ws" w:date="2023-02-15T23:24:52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601" w:author="ws" w:date="2023-02-15T23:24:52Z"/>
          <w:rFonts w:hint="default" w:ascii="Open Sans" w:hAnsi="Open Sans" w:eastAsia="Open Sans" w:cs="Open Sans"/>
          <w:i w:val="0"/>
          <w:iCs w:val="0"/>
          <w:caps w:val="0"/>
          <w:color w:val="000000"/>
          <w:spacing w:val="0"/>
          <w:sz w:val="21"/>
          <w:szCs w:val="21"/>
        </w:rPr>
      </w:pPr>
      <w:ins w:id="2602" w:author="ws" w:date="2023-02-15T23:24:52Z">
        <w:r>
          <w:rPr>
            <w:rFonts w:hint="default" w:ascii="Open Sans" w:hAnsi="Open Sans" w:eastAsia="Open Sans" w:cs="Open Sans"/>
            <w:i w:val="0"/>
            <w:iCs w:val="0"/>
            <w:caps w:val="0"/>
            <w:color w:val="000000"/>
            <w:spacing w:val="0"/>
            <w:sz w:val="21"/>
            <w:szCs w:val="21"/>
            <w:shd w:val="clear" w:fill="FFFFFF"/>
          </w:rPr>
          <w:t>Phasellus diam lectus, sodales id efficitur at, ultricies sit amet ipsum. Phasellus a purus nulla. Vivamus sed cursus mauris. Aenean sollicitudin ultrices pulvinar. Integer vitae convallis velit. Aenean sit amet nisi at nibh consectetur commodo. Integer fermentum ex id nisi posuere, eget viverra mauris varius. Integer sed imperdiet massa. Donec accumsan hendrerit molestie. Vestibulum est massa, porttitor et laoreet vitae, tempor quis ante. Etiam laoreet dui dolor, quis convallis massa euismod at.</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603" w:author="ws" w:date="2023-02-15T23:24:52Z"/>
          <w:rFonts w:hint="default" w:ascii="Open Sans" w:hAnsi="Open Sans" w:eastAsia="Open Sans" w:cs="Open Sans"/>
          <w:i w:val="0"/>
          <w:iCs w:val="0"/>
          <w:caps w:val="0"/>
          <w:color w:val="000000"/>
          <w:spacing w:val="0"/>
          <w:sz w:val="21"/>
          <w:szCs w:val="21"/>
        </w:rPr>
      </w:pPr>
      <w:ins w:id="2604" w:author="ws" w:date="2023-02-15T23:24:52Z">
        <w:r>
          <w:rPr>
            <w:rFonts w:hint="default" w:ascii="Open Sans" w:hAnsi="Open Sans" w:eastAsia="Open Sans" w:cs="Open Sans"/>
            <w:i w:val="0"/>
            <w:iCs w:val="0"/>
            <w:caps w:val="0"/>
            <w:color w:val="000000"/>
            <w:spacing w:val="0"/>
            <w:sz w:val="21"/>
            <w:szCs w:val="21"/>
            <w:shd w:val="clear" w:fill="FFFFFF"/>
          </w:rPr>
          <w:t>In placerat dignissim rhoncus. Duis ac facilisis arcu. Donec euismod arcu quis urna aliquet imperdiet. Mauris iaculis nisi nec ex ultrices, sit amet egestas metus accumsan. Curabitur fermentum tristique purus vitae posuere. Integer massa neque, efficitur eget tempus non, ultricies lobortis nisi. Proin porta ornare dapibus. Donec elementum quis leo nec porttitor. Mauris non ornare lacus, pretium vestibulum massa. Integer eget vestibulum quam. Suspendisse id tellus sem. Nullam eget metus ac mi pretium iaculis. Vestibulum tincidunt leo tortor, a finibus erat aliquam ornare. Mauris at mollis libero, sit amet volutpat massa. Pellentesque non risus non massa varius semper. Etiam condimentum nisi at nibh consectetur, mollis ultricies lacus malesuada.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605" w:author="ws" w:date="2023-02-15T23:24:52Z"/>
          <w:rFonts w:hint="eastAsia" w:ascii="Open Sans" w:hAnsi="Open Sans" w:eastAsia="SimSun" w:cs="Open Sans"/>
          <w:i w:val="0"/>
          <w:iCs w:val="0"/>
          <w:caps w:val="0"/>
          <w:color w:val="000000"/>
          <w:spacing w:val="0"/>
          <w:sz w:val="21"/>
          <w:szCs w:val="21"/>
          <w:lang w:eastAsia="zh-CN"/>
        </w:rPr>
      </w:pPr>
      <w:ins w:id="2606" w:author="ws" w:date="2023-02-15T23:24:52Z">
        <w:r>
          <w:rPr>
            <w:rFonts w:ascii="Open Sans" w:hAnsi="Open Sans" w:eastAsia="Open Sans" w:cs="Open Sans"/>
            <w:i w:val="0"/>
            <w:iCs w:val="0"/>
            <w:caps w:val="0"/>
            <w:color w:val="000000"/>
            <w:spacing w:val="0"/>
            <w:sz w:val="21"/>
            <w:szCs w:val="21"/>
            <w:shd w:val="clear" w:fill="FFFFFF"/>
          </w:rPr>
          <w:t>Curabitur at nulla eget mauris sagittis elementum. Nam nec pellentesque mauris. Duis ac nibh vitae quam fermentum rutrum a in tortor. Nam vel arcu sit amet diam dignissim imperdiet nec in lacus. Curabitur vehicula vel nunc ut rhoncus. Aenean vel nisl nec ante mattis porttitor. Curabitur faucibus hendrerit hendrerit. Sed faucibus ante enim, in tempor quam imperdiet a. Donec faucibus, quam ut semper semper, purus tellus rutrum odio, vel iaculis quam lectus eget augue. Suspendisse tellus erat, ornare in efficitur sed, faucibus ultricies lacus. Aenean ultricies ex iaculis, posuere enim vitae, congue justo. Curabitur vitae neque quis ipsum finibus vulputate vitae ac quam. Donec volutpat mauris erat, sit amet tincidunt mauris semper vel. Fusce vel volutpat arcu.</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rFonts w:hint="default" w:ascii="Open Sans" w:hAnsi="Open Sans" w:eastAsia="Open Sans" w:cs="Open Sans"/>
          <w:i w:val="0"/>
          <w:iCs w:val="0"/>
          <w:caps w:val="0"/>
          <w:color w:val="000000"/>
          <w:spacing w:val="0"/>
          <w:sz w:val="21"/>
          <w:szCs w:val="21"/>
          <w:shd w:val="clear" w:fill="FFFFFF"/>
        </w:rPr>
      </w:pPr>
      <w:ins w:id="2607" w:author="ws" w:date="2023-02-15T23:24:52Z">
        <w:r>
          <w:rPr>
            <w:rFonts w:hint="default" w:ascii="Open Sans" w:hAnsi="Open Sans" w:eastAsia="Open Sans" w:cs="Open Sans"/>
            <w:i w:val="0"/>
            <w:iCs w:val="0"/>
            <w:caps w:val="0"/>
            <w:color w:val="000000"/>
            <w:spacing w:val="0"/>
            <w:sz w:val="21"/>
            <w:szCs w:val="21"/>
            <w:shd w:val="clear" w:fill="FFFFFF"/>
          </w:rPr>
          <w:t>Cras vel mauris placerat, luctus dolor vitae, imperdiet lacus. Praesent sagittis scelerisque nisi, non aliquet massa placerat in. Praesent id nisl sodales, laoreet arcu id, sollicitudin lectus. Morbi odio ligula, accumsan at urna quis, commodo cursus est. Donec sit amet diam at quam rutrum pellentesque in eget dui. Suspendisse quis risus magna. Phasellus tempus orci accumsan nunc maximus hendrerit at sit amet dui. Vestibulum ullamcorper turpis in sem ultrices, at luctus justo vestibulum. Nam diam velit, scelerisque et nisi sit amet, fringilla mollis est. Pellentesque elit leo, pretium a la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rFonts w:hint="default" w:ascii="Open Sans" w:hAnsi="Open Sans" w:eastAsia="Open Sans" w:cs="Open Sans"/>
          <w:i w:val="0"/>
          <w:iCs w:val="0"/>
          <w:caps w:val="0"/>
          <w:color w:val="000000"/>
          <w:spacing w:val="0"/>
          <w:sz w:val="21"/>
          <w:szCs w:val="21"/>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608" w:author="ws" w:date="2023-02-15T23:24:52Z"/>
          <w:rFonts w:hint="default" w:ascii="Open Sans" w:hAnsi="Open Sans" w:eastAsia="Open Sans" w:cs="Open Sans"/>
          <w:i w:val="0"/>
          <w:iCs w:val="0"/>
          <w:caps w:val="0"/>
          <w:color w:val="000000"/>
          <w:spacing w:val="0"/>
          <w:sz w:val="21"/>
          <w:szCs w:val="21"/>
        </w:rPr>
      </w:pPr>
      <w:r>
        <w:rPr>
          <w:rFonts w:ascii="SimSun" w:hAnsi="SimSun" w:eastAsia="SimSun" w:cs="SimSun"/>
          <w:sz w:val="24"/>
          <w:szCs w:val="24"/>
        </w:rPr>
        <w:drawing>
          <wp:inline distT="0" distB="0" distL="114300" distR="114300">
            <wp:extent cx="28575000" cy="28575000"/>
            <wp:effectExtent l="0" t="0" r="0" b="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
                    <a:stretch>
                      <a:fillRect/>
                    </a:stretch>
                  </pic:blipFill>
                  <pic:spPr>
                    <a:xfrm>
                      <a:off x="0" y="0"/>
                      <a:ext cx="28575000" cy="28575000"/>
                    </a:xfrm>
                    <a:prstGeom prst="rect">
                      <a:avLst/>
                    </a:prstGeom>
                    <a:noFill/>
                    <a:ln w="9525">
                      <a:noFill/>
                    </a:ln>
                  </pic:spPr>
                </pic:pic>
              </a:graphicData>
            </a:graphic>
          </wp:inline>
        </w:drawing>
      </w:r>
      <w:ins w:id="2609" w:author="ws" w:date="2023-02-15T23:24:52Z">
        <w:bookmarkStart w:id="0" w:name="_GoBack"/>
        <w:bookmarkEnd w:id="0"/>
        <w:r>
          <w:rPr>
            <w:rFonts w:hint="default" w:ascii="Open Sans" w:hAnsi="Open Sans" w:eastAsia="Open Sans" w:cs="Open Sans"/>
            <w:i w:val="0"/>
            <w:iCs w:val="0"/>
            <w:caps w:val="0"/>
            <w:color w:val="000000"/>
            <w:spacing w:val="0"/>
            <w:sz w:val="21"/>
            <w:szCs w:val="21"/>
            <w:shd w:val="clear" w:fill="FFFFFF"/>
          </w:rPr>
          <w:t>cus vitae, dapibus malesuada est. Nulla eu scelerisque purus.</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rFonts w:hint="default" w:ascii="Open Sans" w:hAnsi="Open Sans" w:eastAsia="Open Sans" w:cs="Open Sans"/>
          <w:i w:val="0"/>
          <w:iCs w:val="0"/>
          <w:caps w:val="0"/>
          <w:color w:val="000000"/>
          <w:spacing w:val="0"/>
          <w:sz w:val="21"/>
          <w:szCs w:val="21"/>
          <w:shd w:val="clear" w:fill="FFFFFF"/>
        </w:rPr>
      </w:pPr>
      <w:ins w:id="2610" w:author="ws" w:date="2023-02-15T23:24:52Z">
        <w:r>
          <w:rPr>
            <w:rFonts w:hint="default" w:ascii="Open Sans" w:hAnsi="Open Sans" w:eastAsia="Open Sans" w:cs="Open Sans"/>
            <w:i w:val="0"/>
            <w:iCs w:val="0"/>
            <w:caps w:val="0"/>
            <w:color w:val="000000"/>
            <w:spacing w:val="0"/>
            <w:sz w:val="21"/>
            <w:szCs w:val="21"/>
            <w:shd w:val="clear" w:fill="FFFFFF"/>
          </w:rPr>
          <w:t>Nunc eros lectus, facilisis eget pretium at, hendrerit in metus. Cras convallis sem vitae sapien lobortis semper. Cras sem urna, sollicitudin a egestas ut, eleifend sed turpis. Sed commodo lobortis egestas. Etiam auctor suscipit lacus, vel rutrum diam. Ut varius purus vel nibh varius sodales. Etiam pulvinar erat vitae finibus egestas. Suspendisse eu tempus urna</w:t>
        </w:r>
      </w:ins>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5" w:afterAutospacing="0"/>
        <w:ind w:left="0" w:right="0" w:firstLine="0"/>
        <w:jc w:val="both"/>
        <w:rPr>
          <w:ins w:id="2611" w:author="ws" w:date="2023-02-15T23:24:52Z"/>
          <w:rFonts w:hint="default" w:ascii="Open Sans" w:hAnsi="Open Sans" w:eastAsia="Open Sans" w:cs="Open Sans"/>
          <w:i w:val="0"/>
          <w:iCs w:val="0"/>
          <w:caps w:val="0"/>
          <w:color w:val="000000"/>
          <w:spacing w:val="0"/>
          <w:sz w:val="21"/>
          <w:szCs w:val="21"/>
          <w:lang w:val="en-AU"/>
        </w:rPr>
      </w:pPr>
      <w:ins w:id="2612" w:author="ws" w:date="2023-02-15T23:24:52Z">
        <w:r>
          <w:rPr>
            <w:rFonts w:hint="default" w:ascii="Open Sans" w:hAnsi="Open Sans" w:eastAsia="Open Sans" w:cs="Open Sans"/>
            <w:i w:val="0"/>
            <w:iCs w:val="0"/>
            <w:caps w:val="0"/>
            <w:color w:val="000000"/>
            <w:spacing w:val="0"/>
            <w:sz w:val="21"/>
            <w:szCs w:val="21"/>
            <w:shd w:val="clear" w:fill="FFFFFF"/>
          </w:rPr>
          <w:t>.</w:t>
        </w:r>
      </w:ins>
    </w:p>
    <w:p>
      <w:pPr>
        <w:rPr>
          <w:ins w:id="2613" w:author="ws" w:date="2023-02-15T23:24:52Z"/>
          <w:rFonts w:hint="eastAsia" w:eastAsiaTheme="minorEastAsia"/>
          <w:lang w:eastAsia="zh-CN"/>
        </w:rPr>
      </w:pP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 Sans">
    <w:panose1 w:val="020B0606030504020204"/>
    <w:charset w:val="00"/>
    <w:family w:val="auto"/>
    <w:pitch w:val="default"/>
    <w:sig w:usb0="E00002EF" w:usb1="4000205B" w:usb2="00000028"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s">
    <w15:presenceInfo w15:providerId="None" w15:userId="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B6D65E5"/>
    <w:rsid w:val="0B6D65E5"/>
    <w:rsid w:val="2A2E26BB"/>
    <w:rsid w:val="40FC56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s>
</file>

<file path=word/_rels/document.xml.rels><?xml version="1.0" encoding="UTF-8" standalone="yes"?>
<Relationships xmlns="http://schemas.openxmlformats.org/package/2006/relationships"><Relationship Id="rId6" Type="http://schemas.microsoft.com/office/2011/relationships/people" Target="people.xml"/><Relationship Id="rId5" Type="http://schemas.openxmlformats.org/officeDocument/2006/relationships/fontTable" Target="fontTable.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2023-02-15T12:20:00Z</dcterms:created>
  <dc:creator>ws</dc:creator>
  <cp:lastModifiedBy>ws</cp:lastModifiedBy>
  <dcterms:modified xsi:type="dcterms:W3CDTF">2023-02-15T12:31:42Z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2057-11.2.0.11440</vt:lpwstr>
  </property>
  <property fmtid="{D5CDD505-2E9C-101B-9397-08002B2CF9AE}" pid="3" name="ICV">
    <vt:lpwstr>CEDAD58CAA1446D3941BA099B31271F1</vt:lpwstr>
  </property>
</Properties>
</file>